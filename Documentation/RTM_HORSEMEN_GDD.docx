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ABFE630" w14:textId="77777777" w:rsidR="007F581D" w:rsidRDefault="009603F5">
      <w:pPr>
        <w:tabs>
          <w:tab w:val="left" w:pos="2348"/>
        </w:tabs>
        <w:jc w:val="center"/>
      </w:pPr>
      <w:commentRangeStart w:id="0"/>
      <w:r>
        <w:rPr>
          <w:noProof/>
        </w:rPr>
        <w:drawing>
          <wp:inline distT="0" distB="0" distL="0" distR="0" wp14:anchorId="3310B6C2" wp14:editId="233FF2CA">
            <wp:extent cx="5475605" cy="3721100"/>
            <wp:effectExtent l="0" t="0" r="0" b="0"/>
            <wp:docPr id="4" name="image14.jpg" descr="C:\Users\Noah\Pictures\Death Reaver Logo.jpg"/>
            <wp:cNvGraphicFramePr/>
            <a:graphic xmlns:a="http://schemas.openxmlformats.org/drawingml/2006/main">
              <a:graphicData uri="http://schemas.openxmlformats.org/drawingml/2006/picture">
                <pic:pic xmlns:pic="http://schemas.openxmlformats.org/drawingml/2006/picture">
                  <pic:nvPicPr>
                    <pic:cNvPr id="0" name="image14.jpg" descr="C:\Users\Noah\Pictures\Death Reaver Logo.jpg"/>
                    <pic:cNvPicPr preferRelativeResize="0"/>
                  </pic:nvPicPr>
                  <pic:blipFill>
                    <a:blip r:embed="rId9"/>
                    <a:srcRect/>
                    <a:stretch>
                      <a:fillRect/>
                    </a:stretch>
                  </pic:blipFill>
                  <pic:spPr>
                    <a:xfrm>
                      <a:off x="0" y="0"/>
                      <a:ext cx="5475605" cy="3721100"/>
                    </a:xfrm>
                    <a:prstGeom prst="rect">
                      <a:avLst/>
                    </a:prstGeom>
                    <a:ln/>
                  </pic:spPr>
                </pic:pic>
              </a:graphicData>
            </a:graphic>
          </wp:inline>
        </w:drawing>
      </w:r>
      <w:commentRangeEnd w:id="0"/>
      <w:r w:rsidR="0062052F">
        <w:rPr>
          <w:rStyle w:val="CommentReference"/>
        </w:rPr>
        <w:commentReference w:id="0"/>
      </w:r>
    </w:p>
    <w:p w14:paraId="5EEEAB42" w14:textId="77777777" w:rsidR="007F581D" w:rsidRDefault="007F581D">
      <w:pPr>
        <w:tabs>
          <w:tab w:val="left" w:pos="2348"/>
        </w:tabs>
      </w:pPr>
    </w:p>
    <w:p w14:paraId="052CEB6E" w14:textId="77777777" w:rsidR="007F581D" w:rsidRDefault="009603F5">
      <w:pPr>
        <w:tabs>
          <w:tab w:val="left" w:pos="2348"/>
        </w:tabs>
      </w:pPr>
      <w:r>
        <w:rPr>
          <w:b/>
        </w:rPr>
        <w:t>Game Design Document</w:t>
      </w:r>
    </w:p>
    <w:p w14:paraId="27509662" w14:textId="77777777" w:rsidR="007F581D" w:rsidRDefault="009603F5">
      <w:pPr>
        <w:tabs>
          <w:tab w:val="left" w:pos="2348"/>
        </w:tabs>
        <w:jc w:val="center"/>
      </w:pPr>
      <w:r>
        <w:br/>
        <w:t>HORSEMEN</w:t>
      </w:r>
    </w:p>
    <w:p w14:paraId="59A5E2A6" w14:textId="77777777" w:rsidR="007F581D" w:rsidRDefault="009603F5">
      <w:pPr>
        <w:tabs>
          <w:tab w:val="left" w:pos="2348"/>
        </w:tabs>
        <w:jc w:val="center"/>
      </w:pPr>
      <w:r>
        <w:t>V 1.0</w:t>
      </w:r>
    </w:p>
    <w:p w14:paraId="4BF4EB39" w14:textId="77777777" w:rsidR="007F581D" w:rsidRDefault="007F581D">
      <w:pPr>
        <w:tabs>
          <w:tab w:val="left" w:pos="2348"/>
        </w:tabs>
      </w:pPr>
    </w:p>
    <w:tbl>
      <w:tblPr>
        <w:tblStyle w:val="a"/>
        <w:tblW w:w="885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2"/>
        <w:gridCol w:w="2952"/>
        <w:gridCol w:w="2952"/>
      </w:tblGrid>
      <w:tr w:rsidR="007F581D" w14:paraId="6700D53F" w14:textId="77777777">
        <w:tc>
          <w:tcPr>
            <w:tcW w:w="8856" w:type="dxa"/>
            <w:gridSpan w:val="3"/>
          </w:tcPr>
          <w:p w14:paraId="0DF0B949" w14:textId="77777777" w:rsidR="007F581D" w:rsidRDefault="009603F5">
            <w:pPr>
              <w:tabs>
                <w:tab w:val="left" w:pos="2348"/>
              </w:tabs>
              <w:contextualSpacing w:val="0"/>
              <w:jc w:val="center"/>
            </w:pPr>
            <w:r>
              <w:rPr>
                <w:b/>
              </w:rPr>
              <w:t>Team Roster</w:t>
            </w:r>
          </w:p>
        </w:tc>
      </w:tr>
      <w:tr w:rsidR="007F581D" w14:paraId="4B49FF6E" w14:textId="77777777">
        <w:tc>
          <w:tcPr>
            <w:tcW w:w="2952" w:type="dxa"/>
          </w:tcPr>
          <w:p w14:paraId="2601C6C7" w14:textId="77777777" w:rsidR="007F581D" w:rsidRDefault="009603F5">
            <w:pPr>
              <w:tabs>
                <w:tab w:val="left" w:pos="2348"/>
              </w:tabs>
              <w:contextualSpacing w:val="0"/>
            </w:pPr>
            <w:r>
              <w:rPr>
                <w:b/>
              </w:rPr>
              <w:t>Position</w:t>
            </w:r>
          </w:p>
        </w:tc>
        <w:tc>
          <w:tcPr>
            <w:tcW w:w="2952" w:type="dxa"/>
          </w:tcPr>
          <w:p w14:paraId="2D33818F" w14:textId="77777777" w:rsidR="007F581D" w:rsidRDefault="009603F5">
            <w:pPr>
              <w:tabs>
                <w:tab w:val="left" w:pos="2348"/>
              </w:tabs>
              <w:contextualSpacing w:val="0"/>
            </w:pPr>
            <w:r>
              <w:rPr>
                <w:b/>
              </w:rPr>
              <w:t>Name</w:t>
            </w:r>
          </w:p>
        </w:tc>
        <w:tc>
          <w:tcPr>
            <w:tcW w:w="2952" w:type="dxa"/>
          </w:tcPr>
          <w:p w14:paraId="2BFE0672" w14:textId="77777777" w:rsidR="007F581D" w:rsidRDefault="009603F5">
            <w:pPr>
              <w:tabs>
                <w:tab w:val="left" w:pos="2348"/>
              </w:tabs>
              <w:contextualSpacing w:val="0"/>
            </w:pPr>
            <w:r>
              <w:rPr>
                <w:b/>
              </w:rPr>
              <w:t>Signature</w:t>
            </w:r>
          </w:p>
        </w:tc>
      </w:tr>
      <w:tr w:rsidR="007F581D" w14:paraId="7C2F62C5" w14:textId="77777777">
        <w:tc>
          <w:tcPr>
            <w:tcW w:w="2952" w:type="dxa"/>
          </w:tcPr>
          <w:p w14:paraId="70D90BC1" w14:textId="77777777" w:rsidR="007F581D" w:rsidRDefault="009603F5">
            <w:pPr>
              <w:tabs>
                <w:tab w:val="left" w:pos="2348"/>
              </w:tabs>
              <w:contextualSpacing w:val="0"/>
            </w:pPr>
            <w:r>
              <w:t>Designer / Artist</w:t>
            </w:r>
          </w:p>
        </w:tc>
        <w:tc>
          <w:tcPr>
            <w:tcW w:w="2952" w:type="dxa"/>
          </w:tcPr>
          <w:p w14:paraId="51A4E16D" w14:textId="77777777" w:rsidR="007F581D" w:rsidRDefault="009603F5">
            <w:pPr>
              <w:tabs>
                <w:tab w:val="left" w:pos="2348"/>
              </w:tabs>
              <w:contextualSpacing w:val="0"/>
            </w:pPr>
            <w:r>
              <w:t>Nicholas Hunter</w:t>
            </w:r>
          </w:p>
        </w:tc>
        <w:tc>
          <w:tcPr>
            <w:tcW w:w="2952" w:type="dxa"/>
          </w:tcPr>
          <w:p w14:paraId="3D68E53E" w14:textId="77777777" w:rsidR="007F581D" w:rsidRDefault="007F581D">
            <w:pPr>
              <w:tabs>
                <w:tab w:val="left" w:pos="2348"/>
              </w:tabs>
              <w:contextualSpacing w:val="0"/>
            </w:pPr>
          </w:p>
        </w:tc>
      </w:tr>
      <w:tr w:rsidR="007F581D" w14:paraId="312E6B91" w14:textId="77777777">
        <w:tc>
          <w:tcPr>
            <w:tcW w:w="2952" w:type="dxa"/>
          </w:tcPr>
          <w:p w14:paraId="40ED2B4F" w14:textId="77777777" w:rsidR="007F581D" w:rsidRDefault="009603F5">
            <w:pPr>
              <w:tabs>
                <w:tab w:val="left" w:pos="2348"/>
              </w:tabs>
              <w:contextualSpacing w:val="0"/>
            </w:pPr>
            <w:r>
              <w:t>Artist</w:t>
            </w:r>
          </w:p>
        </w:tc>
        <w:tc>
          <w:tcPr>
            <w:tcW w:w="2952" w:type="dxa"/>
          </w:tcPr>
          <w:p w14:paraId="65A34665" w14:textId="77777777" w:rsidR="007F581D" w:rsidRDefault="009603F5">
            <w:pPr>
              <w:tabs>
                <w:tab w:val="left" w:pos="2348"/>
              </w:tabs>
              <w:contextualSpacing w:val="0"/>
            </w:pPr>
            <w:proofErr w:type="spellStart"/>
            <w:r>
              <w:t>Aundray</w:t>
            </w:r>
            <w:proofErr w:type="spellEnd"/>
            <w:r>
              <w:t xml:space="preserve"> </w:t>
            </w:r>
            <w:proofErr w:type="spellStart"/>
            <w:r>
              <w:t>Oritz</w:t>
            </w:r>
            <w:proofErr w:type="spellEnd"/>
          </w:p>
        </w:tc>
        <w:tc>
          <w:tcPr>
            <w:tcW w:w="2952" w:type="dxa"/>
          </w:tcPr>
          <w:p w14:paraId="43D08295" w14:textId="77777777" w:rsidR="007F581D" w:rsidRDefault="007F581D">
            <w:pPr>
              <w:tabs>
                <w:tab w:val="left" w:pos="2348"/>
              </w:tabs>
              <w:contextualSpacing w:val="0"/>
            </w:pPr>
          </w:p>
        </w:tc>
      </w:tr>
      <w:tr w:rsidR="007F581D" w14:paraId="6C3459E0" w14:textId="77777777">
        <w:tc>
          <w:tcPr>
            <w:tcW w:w="2952" w:type="dxa"/>
          </w:tcPr>
          <w:p w14:paraId="5CE1608E" w14:textId="77777777" w:rsidR="007F581D" w:rsidRDefault="009603F5">
            <w:pPr>
              <w:tabs>
                <w:tab w:val="left" w:pos="2348"/>
              </w:tabs>
              <w:contextualSpacing w:val="0"/>
            </w:pPr>
            <w:r>
              <w:t>Artist / Animation</w:t>
            </w:r>
          </w:p>
        </w:tc>
        <w:tc>
          <w:tcPr>
            <w:tcW w:w="2952" w:type="dxa"/>
          </w:tcPr>
          <w:p w14:paraId="4D422158" w14:textId="77777777" w:rsidR="007F581D" w:rsidRDefault="009603F5">
            <w:pPr>
              <w:tabs>
                <w:tab w:val="left" w:pos="2348"/>
              </w:tabs>
              <w:contextualSpacing w:val="0"/>
            </w:pPr>
            <w:r>
              <w:t>Jared Bittner</w:t>
            </w:r>
          </w:p>
        </w:tc>
        <w:tc>
          <w:tcPr>
            <w:tcW w:w="2952" w:type="dxa"/>
          </w:tcPr>
          <w:p w14:paraId="7D060D2C" w14:textId="77777777" w:rsidR="007F581D" w:rsidRDefault="007F581D">
            <w:pPr>
              <w:tabs>
                <w:tab w:val="left" w:pos="2348"/>
              </w:tabs>
              <w:contextualSpacing w:val="0"/>
            </w:pPr>
          </w:p>
        </w:tc>
      </w:tr>
      <w:tr w:rsidR="007F581D" w14:paraId="342937C9" w14:textId="77777777">
        <w:tc>
          <w:tcPr>
            <w:tcW w:w="2952" w:type="dxa"/>
          </w:tcPr>
          <w:p w14:paraId="2F68E12F" w14:textId="77777777" w:rsidR="007F581D" w:rsidRDefault="009603F5">
            <w:pPr>
              <w:tabs>
                <w:tab w:val="left" w:pos="2348"/>
              </w:tabs>
              <w:contextualSpacing w:val="0"/>
            </w:pPr>
            <w:r>
              <w:t>Artist</w:t>
            </w:r>
          </w:p>
        </w:tc>
        <w:tc>
          <w:tcPr>
            <w:tcW w:w="2952" w:type="dxa"/>
          </w:tcPr>
          <w:p w14:paraId="659396D2" w14:textId="77777777" w:rsidR="007F581D" w:rsidRDefault="009603F5">
            <w:pPr>
              <w:tabs>
                <w:tab w:val="left" w:pos="2348"/>
              </w:tabs>
              <w:contextualSpacing w:val="0"/>
            </w:pPr>
            <w:r>
              <w:t xml:space="preserve">Ryan </w:t>
            </w:r>
            <w:proofErr w:type="spellStart"/>
            <w:r>
              <w:t>Tonks</w:t>
            </w:r>
            <w:proofErr w:type="spellEnd"/>
          </w:p>
        </w:tc>
        <w:tc>
          <w:tcPr>
            <w:tcW w:w="2952" w:type="dxa"/>
          </w:tcPr>
          <w:p w14:paraId="6A0DF2D1" w14:textId="77777777" w:rsidR="007F581D" w:rsidRDefault="007F581D">
            <w:pPr>
              <w:tabs>
                <w:tab w:val="left" w:pos="2348"/>
              </w:tabs>
              <w:contextualSpacing w:val="0"/>
            </w:pPr>
          </w:p>
        </w:tc>
      </w:tr>
      <w:tr w:rsidR="007F581D" w14:paraId="795EE13C" w14:textId="77777777">
        <w:tc>
          <w:tcPr>
            <w:tcW w:w="2952" w:type="dxa"/>
          </w:tcPr>
          <w:p w14:paraId="2C4DD72A" w14:textId="77777777" w:rsidR="007F581D" w:rsidRDefault="009603F5">
            <w:pPr>
              <w:tabs>
                <w:tab w:val="left" w:pos="2348"/>
              </w:tabs>
              <w:contextualSpacing w:val="0"/>
            </w:pPr>
            <w:r>
              <w:t>Artist</w:t>
            </w:r>
          </w:p>
        </w:tc>
        <w:tc>
          <w:tcPr>
            <w:tcW w:w="2952" w:type="dxa"/>
          </w:tcPr>
          <w:p w14:paraId="41442220" w14:textId="77777777" w:rsidR="007F581D" w:rsidRDefault="009603F5">
            <w:pPr>
              <w:tabs>
                <w:tab w:val="left" w:pos="2348"/>
              </w:tabs>
              <w:contextualSpacing w:val="0"/>
            </w:pPr>
            <w:r>
              <w:t>James Countryman</w:t>
            </w:r>
          </w:p>
        </w:tc>
        <w:tc>
          <w:tcPr>
            <w:tcW w:w="2952" w:type="dxa"/>
          </w:tcPr>
          <w:p w14:paraId="6DDE047B" w14:textId="77777777" w:rsidR="007F581D" w:rsidRDefault="007F581D">
            <w:pPr>
              <w:tabs>
                <w:tab w:val="left" w:pos="2348"/>
              </w:tabs>
              <w:contextualSpacing w:val="0"/>
            </w:pPr>
          </w:p>
        </w:tc>
      </w:tr>
      <w:tr w:rsidR="007F581D" w14:paraId="59B516FF" w14:textId="77777777">
        <w:tc>
          <w:tcPr>
            <w:tcW w:w="2952" w:type="dxa"/>
          </w:tcPr>
          <w:p w14:paraId="47F3B30E" w14:textId="77777777" w:rsidR="007F581D" w:rsidRDefault="009603F5">
            <w:pPr>
              <w:tabs>
                <w:tab w:val="left" w:pos="2348"/>
              </w:tabs>
              <w:contextualSpacing w:val="0"/>
            </w:pPr>
            <w:r>
              <w:t>Programmer/ Designer</w:t>
            </w:r>
          </w:p>
        </w:tc>
        <w:tc>
          <w:tcPr>
            <w:tcW w:w="2952" w:type="dxa"/>
          </w:tcPr>
          <w:p w14:paraId="6B290E74" w14:textId="77777777" w:rsidR="007F581D" w:rsidRDefault="009603F5">
            <w:pPr>
              <w:tabs>
                <w:tab w:val="left" w:pos="2348"/>
              </w:tabs>
              <w:contextualSpacing w:val="0"/>
            </w:pPr>
            <w:r>
              <w:t>Ian Smith</w:t>
            </w:r>
          </w:p>
        </w:tc>
        <w:tc>
          <w:tcPr>
            <w:tcW w:w="2952" w:type="dxa"/>
          </w:tcPr>
          <w:p w14:paraId="211C6756" w14:textId="77777777" w:rsidR="007F581D" w:rsidRDefault="007F581D">
            <w:pPr>
              <w:tabs>
                <w:tab w:val="left" w:pos="2348"/>
              </w:tabs>
              <w:contextualSpacing w:val="0"/>
            </w:pPr>
          </w:p>
        </w:tc>
      </w:tr>
      <w:tr w:rsidR="007F581D" w14:paraId="5E3AAAB6" w14:textId="77777777">
        <w:tc>
          <w:tcPr>
            <w:tcW w:w="2952" w:type="dxa"/>
          </w:tcPr>
          <w:p w14:paraId="13401CCA" w14:textId="77777777" w:rsidR="007F581D" w:rsidRDefault="009603F5">
            <w:pPr>
              <w:tabs>
                <w:tab w:val="left" w:pos="2348"/>
              </w:tabs>
              <w:contextualSpacing w:val="0"/>
            </w:pPr>
            <w:r>
              <w:t>Executive Producer</w:t>
            </w:r>
          </w:p>
        </w:tc>
        <w:tc>
          <w:tcPr>
            <w:tcW w:w="2952" w:type="dxa"/>
          </w:tcPr>
          <w:p w14:paraId="1D9D374B" w14:textId="77777777" w:rsidR="007F581D" w:rsidRDefault="009603F5">
            <w:pPr>
              <w:tabs>
                <w:tab w:val="left" w:pos="2348"/>
              </w:tabs>
              <w:contextualSpacing w:val="0"/>
            </w:pPr>
            <w:r>
              <w:t xml:space="preserve">Gideon </w:t>
            </w:r>
            <w:proofErr w:type="spellStart"/>
            <w:r>
              <w:t>Shbeeb</w:t>
            </w:r>
            <w:proofErr w:type="spellEnd"/>
          </w:p>
        </w:tc>
        <w:tc>
          <w:tcPr>
            <w:tcW w:w="2952" w:type="dxa"/>
          </w:tcPr>
          <w:p w14:paraId="335EFDC8" w14:textId="77777777" w:rsidR="007F581D" w:rsidRDefault="007F581D">
            <w:pPr>
              <w:tabs>
                <w:tab w:val="left" w:pos="2348"/>
              </w:tabs>
              <w:contextualSpacing w:val="0"/>
            </w:pPr>
          </w:p>
        </w:tc>
      </w:tr>
    </w:tbl>
    <w:p w14:paraId="0BB3E5C8" w14:textId="77777777" w:rsidR="007F581D" w:rsidRDefault="007F581D">
      <w:pPr>
        <w:tabs>
          <w:tab w:val="left" w:pos="2348"/>
        </w:tabs>
      </w:pPr>
    </w:p>
    <w:p w14:paraId="0F82DF15" w14:textId="77777777" w:rsidR="007F581D" w:rsidRDefault="009603F5">
      <w:pPr>
        <w:tabs>
          <w:tab w:val="left" w:pos="2348"/>
        </w:tabs>
      </w:pPr>
      <w:r>
        <w:rPr>
          <w:b/>
        </w:rPr>
        <w:t>Document Revision Table</w:t>
      </w:r>
    </w:p>
    <w:tbl>
      <w:tblPr>
        <w:tblStyle w:val="a0"/>
        <w:tblW w:w="885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8"/>
        <w:gridCol w:w="3298"/>
        <w:gridCol w:w="3092"/>
        <w:gridCol w:w="1368"/>
      </w:tblGrid>
      <w:tr w:rsidR="007F581D" w14:paraId="1D6C30CB" w14:textId="77777777">
        <w:tc>
          <w:tcPr>
            <w:tcW w:w="1098" w:type="dxa"/>
          </w:tcPr>
          <w:p w14:paraId="2AB4EFAA" w14:textId="77777777" w:rsidR="007F581D" w:rsidRDefault="009603F5">
            <w:pPr>
              <w:tabs>
                <w:tab w:val="left" w:pos="2348"/>
              </w:tabs>
              <w:contextualSpacing w:val="0"/>
              <w:jc w:val="center"/>
            </w:pPr>
            <w:r>
              <w:rPr>
                <w:b/>
              </w:rPr>
              <w:t>Version</w:t>
            </w:r>
          </w:p>
        </w:tc>
        <w:tc>
          <w:tcPr>
            <w:tcW w:w="3298" w:type="dxa"/>
          </w:tcPr>
          <w:p w14:paraId="7A5B07B9" w14:textId="77777777" w:rsidR="007F581D" w:rsidRDefault="009603F5">
            <w:pPr>
              <w:tabs>
                <w:tab w:val="left" w:pos="2348"/>
              </w:tabs>
              <w:contextualSpacing w:val="0"/>
              <w:jc w:val="center"/>
            </w:pPr>
            <w:r>
              <w:rPr>
                <w:b/>
              </w:rPr>
              <w:t>Updates</w:t>
            </w:r>
          </w:p>
        </w:tc>
        <w:tc>
          <w:tcPr>
            <w:tcW w:w="3092" w:type="dxa"/>
          </w:tcPr>
          <w:p w14:paraId="1144428A" w14:textId="77777777" w:rsidR="007F581D" w:rsidRDefault="009603F5">
            <w:pPr>
              <w:tabs>
                <w:tab w:val="left" w:pos="2348"/>
              </w:tabs>
              <w:contextualSpacing w:val="0"/>
              <w:jc w:val="center"/>
            </w:pPr>
            <w:r>
              <w:rPr>
                <w:b/>
              </w:rPr>
              <w:t>Advocate</w:t>
            </w:r>
          </w:p>
        </w:tc>
        <w:tc>
          <w:tcPr>
            <w:tcW w:w="1368" w:type="dxa"/>
          </w:tcPr>
          <w:p w14:paraId="02B96534" w14:textId="77777777" w:rsidR="007F581D" w:rsidRDefault="009603F5">
            <w:pPr>
              <w:tabs>
                <w:tab w:val="left" w:pos="2348"/>
              </w:tabs>
              <w:contextualSpacing w:val="0"/>
              <w:jc w:val="center"/>
            </w:pPr>
            <w:r>
              <w:rPr>
                <w:b/>
              </w:rPr>
              <w:t>Date</w:t>
            </w:r>
          </w:p>
        </w:tc>
      </w:tr>
      <w:tr w:rsidR="007F581D" w14:paraId="714BFC7F" w14:textId="77777777">
        <w:tc>
          <w:tcPr>
            <w:tcW w:w="1098" w:type="dxa"/>
          </w:tcPr>
          <w:p w14:paraId="5A98985D" w14:textId="77777777" w:rsidR="007F581D" w:rsidRDefault="009603F5">
            <w:pPr>
              <w:tabs>
                <w:tab w:val="left" w:pos="2348"/>
              </w:tabs>
              <w:contextualSpacing w:val="0"/>
              <w:jc w:val="center"/>
            </w:pPr>
            <w:r>
              <w:t>1.0</w:t>
            </w:r>
          </w:p>
        </w:tc>
        <w:tc>
          <w:tcPr>
            <w:tcW w:w="3298" w:type="dxa"/>
          </w:tcPr>
          <w:p w14:paraId="2B1A169B" w14:textId="77777777" w:rsidR="007F581D" w:rsidRDefault="009603F5">
            <w:pPr>
              <w:tabs>
                <w:tab w:val="left" w:pos="2348"/>
              </w:tabs>
              <w:contextualSpacing w:val="0"/>
            </w:pPr>
            <w:r>
              <w:t>Initial Document</w:t>
            </w:r>
          </w:p>
        </w:tc>
        <w:tc>
          <w:tcPr>
            <w:tcW w:w="3092" w:type="dxa"/>
          </w:tcPr>
          <w:p w14:paraId="22E20496" w14:textId="77777777" w:rsidR="007F581D" w:rsidRDefault="009603F5">
            <w:pPr>
              <w:tabs>
                <w:tab w:val="left" w:pos="2348"/>
              </w:tabs>
              <w:contextualSpacing w:val="0"/>
            </w:pPr>
            <w:r>
              <w:t>Nicholas Hunter</w:t>
            </w:r>
          </w:p>
        </w:tc>
        <w:tc>
          <w:tcPr>
            <w:tcW w:w="1368" w:type="dxa"/>
          </w:tcPr>
          <w:p w14:paraId="53D6C4E2" w14:textId="77777777" w:rsidR="007F581D" w:rsidRDefault="009603F5">
            <w:pPr>
              <w:tabs>
                <w:tab w:val="left" w:pos="2348"/>
              </w:tabs>
              <w:contextualSpacing w:val="0"/>
              <w:jc w:val="center"/>
            </w:pPr>
            <w:r>
              <w:rPr>
                <w:color w:val="FF0000"/>
              </w:rPr>
              <w:t>02/21/15</w:t>
            </w:r>
          </w:p>
        </w:tc>
      </w:tr>
      <w:tr w:rsidR="007F581D" w14:paraId="144C71B9" w14:textId="77777777">
        <w:tc>
          <w:tcPr>
            <w:tcW w:w="1098" w:type="dxa"/>
          </w:tcPr>
          <w:p w14:paraId="0B2291A5" w14:textId="77777777" w:rsidR="007F581D" w:rsidRDefault="007F581D">
            <w:pPr>
              <w:tabs>
                <w:tab w:val="left" w:pos="2348"/>
              </w:tabs>
              <w:contextualSpacing w:val="0"/>
            </w:pPr>
          </w:p>
        </w:tc>
        <w:tc>
          <w:tcPr>
            <w:tcW w:w="3298" w:type="dxa"/>
          </w:tcPr>
          <w:p w14:paraId="483A2402" w14:textId="77777777" w:rsidR="007F581D" w:rsidRDefault="007F581D">
            <w:pPr>
              <w:tabs>
                <w:tab w:val="left" w:pos="2348"/>
              </w:tabs>
              <w:contextualSpacing w:val="0"/>
            </w:pPr>
          </w:p>
        </w:tc>
        <w:tc>
          <w:tcPr>
            <w:tcW w:w="3092" w:type="dxa"/>
          </w:tcPr>
          <w:p w14:paraId="79843BFC" w14:textId="77777777" w:rsidR="007F581D" w:rsidRDefault="007F581D">
            <w:pPr>
              <w:tabs>
                <w:tab w:val="left" w:pos="2348"/>
              </w:tabs>
              <w:contextualSpacing w:val="0"/>
            </w:pPr>
          </w:p>
        </w:tc>
        <w:tc>
          <w:tcPr>
            <w:tcW w:w="1368" w:type="dxa"/>
          </w:tcPr>
          <w:p w14:paraId="60FE3BE4" w14:textId="77777777" w:rsidR="007F581D" w:rsidRDefault="007F581D">
            <w:pPr>
              <w:tabs>
                <w:tab w:val="left" w:pos="2348"/>
              </w:tabs>
              <w:contextualSpacing w:val="0"/>
            </w:pPr>
          </w:p>
        </w:tc>
      </w:tr>
      <w:tr w:rsidR="007F581D" w14:paraId="7BEBD2D1" w14:textId="77777777">
        <w:tc>
          <w:tcPr>
            <w:tcW w:w="1098" w:type="dxa"/>
          </w:tcPr>
          <w:p w14:paraId="53B37C28" w14:textId="77777777" w:rsidR="007F581D" w:rsidRDefault="007F581D">
            <w:pPr>
              <w:tabs>
                <w:tab w:val="left" w:pos="2348"/>
              </w:tabs>
              <w:contextualSpacing w:val="0"/>
            </w:pPr>
          </w:p>
        </w:tc>
        <w:tc>
          <w:tcPr>
            <w:tcW w:w="3298" w:type="dxa"/>
          </w:tcPr>
          <w:p w14:paraId="27AEDBFB" w14:textId="77777777" w:rsidR="007F581D" w:rsidRDefault="007F581D">
            <w:pPr>
              <w:tabs>
                <w:tab w:val="left" w:pos="2348"/>
              </w:tabs>
              <w:contextualSpacing w:val="0"/>
            </w:pPr>
          </w:p>
        </w:tc>
        <w:tc>
          <w:tcPr>
            <w:tcW w:w="3092" w:type="dxa"/>
          </w:tcPr>
          <w:p w14:paraId="7A39F0AA" w14:textId="77777777" w:rsidR="007F581D" w:rsidRDefault="007F581D">
            <w:pPr>
              <w:tabs>
                <w:tab w:val="left" w:pos="2348"/>
              </w:tabs>
              <w:contextualSpacing w:val="0"/>
            </w:pPr>
          </w:p>
        </w:tc>
        <w:tc>
          <w:tcPr>
            <w:tcW w:w="1368" w:type="dxa"/>
          </w:tcPr>
          <w:p w14:paraId="1BD2AAB6" w14:textId="77777777" w:rsidR="007F581D" w:rsidRDefault="007F581D">
            <w:pPr>
              <w:tabs>
                <w:tab w:val="left" w:pos="2348"/>
              </w:tabs>
              <w:contextualSpacing w:val="0"/>
            </w:pPr>
          </w:p>
        </w:tc>
      </w:tr>
      <w:tr w:rsidR="007F581D" w14:paraId="798145B8" w14:textId="77777777">
        <w:tc>
          <w:tcPr>
            <w:tcW w:w="1098" w:type="dxa"/>
          </w:tcPr>
          <w:p w14:paraId="21039FCD" w14:textId="77777777" w:rsidR="007F581D" w:rsidRDefault="007F581D">
            <w:pPr>
              <w:tabs>
                <w:tab w:val="left" w:pos="2348"/>
              </w:tabs>
              <w:contextualSpacing w:val="0"/>
            </w:pPr>
          </w:p>
        </w:tc>
        <w:tc>
          <w:tcPr>
            <w:tcW w:w="3298" w:type="dxa"/>
          </w:tcPr>
          <w:p w14:paraId="23164953" w14:textId="77777777" w:rsidR="007F581D" w:rsidRDefault="007F581D">
            <w:pPr>
              <w:tabs>
                <w:tab w:val="left" w:pos="2348"/>
              </w:tabs>
              <w:contextualSpacing w:val="0"/>
            </w:pPr>
          </w:p>
        </w:tc>
        <w:tc>
          <w:tcPr>
            <w:tcW w:w="3092" w:type="dxa"/>
          </w:tcPr>
          <w:p w14:paraId="2907C46E" w14:textId="77777777" w:rsidR="007F581D" w:rsidRDefault="007F581D">
            <w:pPr>
              <w:tabs>
                <w:tab w:val="left" w:pos="2348"/>
              </w:tabs>
              <w:contextualSpacing w:val="0"/>
            </w:pPr>
          </w:p>
        </w:tc>
        <w:tc>
          <w:tcPr>
            <w:tcW w:w="1368" w:type="dxa"/>
          </w:tcPr>
          <w:p w14:paraId="2A076A2F" w14:textId="77777777" w:rsidR="007F581D" w:rsidRDefault="007F581D">
            <w:pPr>
              <w:tabs>
                <w:tab w:val="left" w:pos="2348"/>
              </w:tabs>
              <w:contextualSpacing w:val="0"/>
            </w:pPr>
          </w:p>
        </w:tc>
      </w:tr>
    </w:tbl>
    <w:p w14:paraId="6F5C89F8" w14:textId="77777777" w:rsidR="007F581D" w:rsidRDefault="007F581D">
      <w:pPr>
        <w:tabs>
          <w:tab w:val="left" w:pos="2348"/>
        </w:tabs>
      </w:pPr>
    </w:p>
    <w:p w14:paraId="4C25DF1C" w14:textId="77777777" w:rsidR="007F581D" w:rsidRDefault="009603F5">
      <w:pPr>
        <w:tabs>
          <w:tab w:val="left" w:pos="2348"/>
        </w:tabs>
        <w:rPr>
          <w:b/>
          <w:sz w:val="36"/>
        </w:rPr>
      </w:pPr>
      <w:r>
        <w:rPr>
          <w:b/>
          <w:sz w:val="36"/>
        </w:rPr>
        <w:lastRenderedPageBreak/>
        <w:t>Table of Contents</w:t>
      </w:r>
    </w:p>
    <w:p w14:paraId="63ED244A" w14:textId="77777777" w:rsidR="000D0AEA" w:rsidRDefault="000D0AEA">
      <w:pPr>
        <w:tabs>
          <w:tab w:val="left" w:pos="2348"/>
        </w:tabs>
        <w:rPr>
          <w:b/>
          <w:sz w:val="36"/>
        </w:rPr>
      </w:pPr>
    </w:p>
    <w:p w14:paraId="1B961309" w14:textId="77777777" w:rsidR="000D0AEA" w:rsidRDefault="000D0AEA">
      <w:pPr>
        <w:pStyle w:val="TOC1"/>
        <w:tabs>
          <w:tab w:val="right" w:leader="dot" w:pos="8630"/>
        </w:tabs>
        <w:rPr>
          <w:rFonts w:asciiTheme="minorHAnsi" w:eastAsiaTheme="minorEastAsia" w:hAnsiTheme="minorHAnsi" w:cstheme="minorBidi"/>
          <w:noProof/>
          <w:color w:val="auto"/>
          <w:sz w:val="22"/>
          <w:szCs w:val="22"/>
        </w:rPr>
      </w:pPr>
      <w:r>
        <w:rPr>
          <w:b/>
          <w:sz w:val="36"/>
        </w:rPr>
        <w:fldChar w:fldCharType="begin"/>
      </w:r>
      <w:r>
        <w:rPr>
          <w:b/>
          <w:sz w:val="36"/>
        </w:rPr>
        <w:instrText xml:space="preserve"> TOC \o "1-3" \h \z \u </w:instrText>
      </w:r>
      <w:r>
        <w:rPr>
          <w:b/>
          <w:sz w:val="36"/>
        </w:rPr>
        <w:fldChar w:fldCharType="separate"/>
      </w:r>
      <w:hyperlink w:anchor="_Toc413443104" w:history="1">
        <w:r w:rsidRPr="00DA12F8">
          <w:rPr>
            <w:rStyle w:val="Hyperlink"/>
            <w:noProof/>
          </w:rPr>
          <w:t>Concept</w:t>
        </w:r>
        <w:bookmarkStart w:id="1" w:name="_GoBack"/>
        <w:bookmarkEnd w:id="1"/>
        <w:r>
          <w:rPr>
            <w:noProof/>
            <w:webHidden/>
          </w:rPr>
          <w:tab/>
        </w:r>
        <w:r>
          <w:rPr>
            <w:noProof/>
            <w:webHidden/>
          </w:rPr>
          <w:fldChar w:fldCharType="begin"/>
        </w:r>
        <w:r>
          <w:rPr>
            <w:noProof/>
            <w:webHidden/>
          </w:rPr>
          <w:instrText xml:space="preserve"> PAGEREF _Toc413443104 \h </w:instrText>
        </w:r>
        <w:r>
          <w:rPr>
            <w:noProof/>
            <w:webHidden/>
          </w:rPr>
        </w:r>
        <w:r>
          <w:rPr>
            <w:noProof/>
            <w:webHidden/>
          </w:rPr>
          <w:fldChar w:fldCharType="separate"/>
        </w:r>
        <w:r w:rsidR="004059E6">
          <w:rPr>
            <w:noProof/>
            <w:webHidden/>
          </w:rPr>
          <w:t>4</w:t>
        </w:r>
        <w:r>
          <w:rPr>
            <w:noProof/>
            <w:webHidden/>
          </w:rPr>
          <w:fldChar w:fldCharType="end"/>
        </w:r>
      </w:hyperlink>
    </w:p>
    <w:p w14:paraId="6765062D"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05" w:history="1">
        <w:r w:rsidR="000D0AEA" w:rsidRPr="00DA12F8">
          <w:rPr>
            <w:rStyle w:val="Hyperlink"/>
            <w:noProof/>
          </w:rPr>
          <w:t>High Concept</w:t>
        </w:r>
        <w:r w:rsidR="000D0AEA">
          <w:rPr>
            <w:noProof/>
            <w:webHidden/>
          </w:rPr>
          <w:tab/>
        </w:r>
        <w:r w:rsidR="000D0AEA">
          <w:rPr>
            <w:noProof/>
            <w:webHidden/>
          </w:rPr>
          <w:fldChar w:fldCharType="begin"/>
        </w:r>
        <w:r w:rsidR="000D0AEA">
          <w:rPr>
            <w:noProof/>
            <w:webHidden/>
          </w:rPr>
          <w:instrText xml:space="preserve"> PAGEREF _Toc413443105 \h </w:instrText>
        </w:r>
        <w:r w:rsidR="000D0AEA">
          <w:rPr>
            <w:noProof/>
            <w:webHidden/>
          </w:rPr>
        </w:r>
        <w:r w:rsidR="000D0AEA">
          <w:rPr>
            <w:noProof/>
            <w:webHidden/>
          </w:rPr>
          <w:fldChar w:fldCharType="separate"/>
        </w:r>
        <w:r w:rsidR="004059E6">
          <w:rPr>
            <w:noProof/>
            <w:webHidden/>
          </w:rPr>
          <w:t>4</w:t>
        </w:r>
        <w:r w:rsidR="000D0AEA">
          <w:rPr>
            <w:noProof/>
            <w:webHidden/>
          </w:rPr>
          <w:fldChar w:fldCharType="end"/>
        </w:r>
      </w:hyperlink>
    </w:p>
    <w:p w14:paraId="29AAD83F"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06" w:history="1">
        <w:r w:rsidR="000D0AEA" w:rsidRPr="00DA12F8">
          <w:rPr>
            <w:rStyle w:val="Hyperlink"/>
            <w:noProof/>
          </w:rPr>
          <w:t>Game Description</w:t>
        </w:r>
        <w:r w:rsidR="000D0AEA">
          <w:rPr>
            <w:noProof/>
            <w:webHidden/>
          </w:rPr>
          <w:tab/>
        </w:r>
        <w:r w:rsidR="000D0AEA">
          <w:rPr>
            <w:noProof/>
            <w:webHidden/>
          </w:rPr>
          <w:fldChar w:fldCharType="begin"/>
        </w:r>
        <w:r w:rsidR="000D0AEA">
          <w:rPr>
            <w:noProof/>
            <w:webHidden/>
          </w:rPr>
          <w:instrText xml:space="preserve"> PAGEREF _Toc413443106 \h </w:instrText>
        </w:r>
        <w:r w:rsidR="000D0AEA">
          <w:rPr>
            <w:noProof/>
            <w:webHidden/>
          </w:rPr>
        </w:r>
        <w:r w:rsidR="000D0AEA">
          <w:rPr>
            <w:noProof/>
            <w:webHidden/>
          </w:rPr>
          <w:fldChar w:fldCharType="separate"/>
        </w:r>
        <w:r w:rsidR="004059E6">
          <w:rPr>
            <w:noProof/>
            <w:webHidden/>
          </w:rPr>
          <w:t>4</w:t>
        </w:r>
        <w:r w:rsidR="000D0AEA">
          <w:rPr>
            <w:noProof/>
            <w:webHidden/>
          </w:rPr>
          <w:fldChar w:fldCharType="end"/>
        </w:r>
      </w:hyperlink>
    </w:p>
    <w:p w14:paraId="1A36B1F2"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07" w:history="1">
        <w:r w:rsidR="000D0AEA" w:rsidRPr="00DA12F8">
          <w:rPr>
            <w:rStyle w:val="Hyperlink"/>
            <w:noProof/>
          </w:rPr>
          <w:t>Game Features</w:t>
        </w:r>
        <w:r w:rsidR="000D0AEA">
          <w:rPr>
            <w:noProof/>
            <w:webHidden/>
          </w:rPr>
          <w:tab/>
        </w:r>
        <w:r w:rsidR="000D0AEA">
          <w:rPr>
            <w:noProof/>
            <w:webHidden/>
          </w:rPr>
          <w:fldChar w:fldCharType="begin"/>
        </w:r>
        <w:r w:rsidR="000D0AEA">
          <w:rPr>
            <w:noProof/>
            <w:webHidden/>
          </w:rPr>
          <w:instrText xml:space="preserve"> PAGEREF _Toc413443107 \h </w:instrText>
        </w:r>
        <w:r w:rsidR="000D0AEA">
          <w:rPr>
            <w:noProof/>
            <w:webHidden/>
          </w:rPr>
        </w:r>
        <w:r w:rsidR="000D0AEA">
          <w:rPr>
            <w:noProof/>
            <w:webHidden/>
          </w:rPr>
          <w:fldChar w:fldCharType="separate"/>
        </w:r>
        <w:r w:rsidR="004059E6">
          <w:rPr>
            <w:noProof/>
            <w:webHidden/>
          </w:rPr>
          <w:t>4</w:t>
        </w:r>
        <w:r w:rsidR="000D0AEA">
          <w:rPr>
            <w:noProof/>
            <w:webHidden/>
          </w:rPr>
          <w:fldChar w:fldCharType="end"/>
        </w:r>
      </w:hyperlink>
    </w:p>
    <w:p w14:paraId="3F554836"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08" w:history="1">
        <w:r w:rsidR="000D0AEA" w:rsidRPr="00DA12F8">
          <w:rPr>
            <w:rStyle w:val="Hyperlink"/>
            <w:noProof/>
          </w:rPr>
          <w:t>Genre and Location</w:t>
        </w:r>
        <w:r w:rsidR="000D0AEA">
          <w:rPr>
            <w:noProof/>
            <w:webHidden/>
          </w:rPr>
          <w:tab/>
        </w:r>
        <w:r w:rsidR="000D0AEA">
          <w:rPr>
            <w:noProof/>
            <w:webHidden/>
          </w:rPr>
          <w:fldChar w:fldCharType="begin"/>
        </w:r>
        <w:r w:rsidR="000D0AEA">
          <w:rPr>
            <w:noProof/>
            <w:webHidden/>
          </w:rPr>
          <w:instrText xml:space="preserve"> PAGEREF _Toc413443108 \h </w:instrText>
        </w:r>
        <w:r w:rsidR="000D0AEA">
          <w:rPr>
            <w:noProof/>
            <w:webHidden/>
          </w:rPr>
        </w:r>
        <w:r w:rsidR="000D0AEA">
          <w:rPr>
            <w:noProof/>
            <w:webHidden/>
          </w:rPr>
          <w:fldChar w:fldCharType="separate"/>
        </w:r>
        <w:r w:rsidR="004059E6">
          <w:rPr>
            <w:noProof/>
            <w:webHidden/>
          </w:rPr>
          <w:t>4</w:t>
        </w:r>
        <w:r w:rsidR="000D0AEA">
          <w:rPr>
            <w:noProof/>
            <w:webHidden/>
          </w:rPr>
          <w:fldChar w:fldCharType="end"/>
        </w:r>
      </w:hyperlink>
    </w:p>
    <w:p w14:paraId="45C01B68"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09" w:history="1">
        <w:r w:rsidR="000D0AEA" w:rsidRPr="00DA12F8">
          <w:rPr>
            <w:rStyle w:val="Hyperlink"/>
            <w:noProof/>
          </w:rPr>
          <w:t>Style</w:t>
        </w:r>
        <w:r w:rsidR="000D0AEA">
          <w:rPr>
            <w:noProof/>
            <w:webHidden/>
          </w:rPr>
          <w:tab/>
        </w:r>
        <w:r w:rsidR="000D0AEA">
          <w:rPr>
            <w:noProof/>
            <w:webHidden/>
          </w:rPr>
          <w:fldChar w:fldCharType="begin"/>
        </w:r>
        <w:r w:rsidR="000D0AEA">
          <w:rPr>
            <w:noProof/>
            <w:webHidden/>
          </w:rPr>
          <w:instrText xml:space="preserve"> PAGEREF _Toc413443109 \h </w:instrText>
        </w:r>
        <w:r w:rsidR="000D0AEA">
          <w:rPr>
            <w:noProof/>
            <w:webHidden/>
          </w:rPr>
        </w:r>
        <w:r w:rsidR="000D0AEA">
          <w:rPr>
            <w:noProof/>
            <w:webHidden/>
          </w:rPr>
          <w:fldChar w:fldCharType="separate"/>
        </w:r>
        <w:r w:rsidR="004059E6">
          <w:rPr>
            <w:noProof/>
            <w:webHidden/>
          </w:rPr>
          <w:t>4</w:t>
        </w:r>
        <w:r w:rsidR="000D0AEA">
          <w:rPr>
            <w:noProof/>
            <w:webHidden/>
          </w:rPr>
          <w:fldChar w:fldCharType="end"/>
        </w:r>
      </w:hyperlink>
    </w:p>
    <w:p w14:paraId="75E82BCF"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10" w:history="1">
        <w:r w:rsidR="000D0AEA" w:rsidRPr="00DA12F8">
          <w:rPr>
            <w:rStyle w:val="Hyperlink"/>
            <w:noProof/>
          </w:rPr>
          <w:t>Combat</w:t>
        </w:r>
        <w:r w:rsidR="000D0AEA">
          <w:rPr>
            <w:noProof/>
            <w:webHidden/>
          </w:rPr>
          <w:tab/>
        </w:r>
        <w:r w:rsidR="000D0AEA">
          <w:rPr>
            <w:noProof/>
            <w:webHidden/>
          </w:rPr>
          <w:fldChar w:fldCharType="begin"/>
        </w:r>
        <w:r w:rsidR="000D0AEA">
          <w:rPr>
            <w:noProof/>
            <w:webHidden/>
          </w:rPr>
          <w:instrText xml:space="preserve"> PAGEREF _Toc413443110 \h </w:instrText>
        </w:r>
        <w:r w:rsidR="000D0AEA">
          <w:rPr>
            <w:noProof/>
            <w:webHidden/>
          </w:rPr>
        </w:r>
        <w:r w:rsidR="000D0AEA">
          <w:rPr>
            <w:noProof/>
            <w:webHidden/>
          </w:rPr>
          <w:fldChar w:fldCharType="separate"/>
        </w:r>
        <w:r w:rsidR="004059E6">
          <w:rPr>
            <w:noProof/>
            <w:webHidden/>
          </w:rPr>
          <w:t>4</w:t>
        </w:r>
        <w:r w:rsidR="000D0AEA">
          <w:rPr>
            <w:noProof/>
            <w:webHidden/>
          </w:rPr>
          <w:fldChar w:fldCharType="end"/>
        </w:r>
      </w:hyperlink>
    </w:p>
    <w:p w14:paraId="66E5ABE4"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11" w:history="1">
        <w:r w:rsidR="000D0AEA" w:rsidRPr="00DA12F8">
          <w:rPr>
            <w:rStyle w:val="Hyperlink"/>
            <w:noProof/>
          </w:rPr>
          <w:t>Leveling and Class</w:t>
        </w:r>
        <w:r w:rsidR="000D0AEA">
          <w:rPr>
            <w:noProof/>
            <w:webHidden/>
          </w:rPr>
          <w:tab/>
        </w:r>
        <w:r w:rsidR="000D0AEA">
          <w:rPr>
            <w:noProof/>
            <w:webHidden/>
          </w:rPr>
          <w:fldChar w:fldCharType="begin"/>
        </w:r>
        <w:r w:rsidR="000D0AEA">
          <w:rPr>
            <w:noProof/>
            <w:webHidden/>
          </w:rPr>
          <w:instrText xml:space="preserve"> PAGEREF _Toc413443111 \h </w:instrText>
        </w:r>
        <w:r w:rsidR="000D0AEA">
          <w:rPr>
            <w:noProof/>
            <w:webHidden/>
          </w:rPr>
        </w:r>
        <w:r w:rsidR="000D0AEA">
          <w:rPr>
            <w:noProof/>
            <w:webHidden/>
          </w:rPr>
          <w:fldChar w:fldCharType="separate"/>
        </w:r>
        <w:r w:rsidR="004059E6">
          <w:rPr>
            <w:noProof/>
            <w:webHidden/>
          </w:rPr>
          <w:t>5</w:t>
        </w:r>
        <w:r w:rsidR="000D0AEA">
          <w:rPr>
            <w:noProof/>
            <w:webHidden/>
          </w:rPr>
          <w:fldChar w:fldCharType="end"/>
        </w:r>
      </w:hyperlink>
    </w:p>
    <w:p w14:paraId="1400483C" w14:textId="77777777" w:rsidR="000D0AEA" w:rsidRDefault="0023167F">
      <w:pPr>
        <w:pStyle w:val="TOC1"/>
        <w:tabs>
          <w:tab w:val="right" w:leader="dot" w:pos="8630"/>
        </w:tabs>
        <w:rPr>
          <w:rFonts w:asciiTheme="minorHAnsi" w:eastAsiaTheme="minorEastAsia" w:hAnsiTheme="minorHAnsi" w:cstheme="minorBidi"/>
          <w:noProof/>
          <w:color w:val="auto"/>
          <w:sz w:val="22"/>
          <w:szCs w:val="22"/>
        </w:rPr>
      </w:pPr>
      <w:hyperlink w:anchor="_Toc413443112" w:history="1">
        <w:r w:rsidR="000D0AEA" w:rsidRPr="00DA12F8">
          <w:rPr>
            <w:rStyle w:val="Hyperlink"/>
            <w:noProof/>
          </w:rPr>
          <w:t>Story</w:t>
        </w:r>
        <w:r w:rsidR="000D0AEA">
          <w:rPr>
            <w:noProof/>
            <w:webHidden/>
          </w:rPr>
          <w:tab/>
        </w:r>
        <w:r w:rsidR="000D0AEA">
          <w:rPr>
            <w:noProof/>
            <w:webHidden/>
          </w:rPr>
          <w:fldChar w:fldCharType="begin"/>
        </w:r>
        <w:r w:rsidR="000D0AEA">
          <w:rPr>
            <w:noProof/>
            <w:webHidden/>
          </w:rPr>
          <w:instrText xml:space="preserve"> PAGEREF _Toc413443112 \h </w:instrText>
        </w:r>
        <w:r w:rsidR="000D0AEA">
          <w:rPr>
            <w:noProof/>
            <w:webHidden/>
          </w:rPr>
        </w:r>
        <w:r w:rsidR="000D0AEA">
          <w:rPr>
            <w:noProof/>
            <w:webHidden/>
          </w:rPr>
          <w:fldChar w:fldCharType="separate"/>
        </w:r>
        <w:r w:rsidR="004059E6">
          <w:rPr>
            <w:noProof/>
            <w:webHidden/>
          </w:rPr>
          <w:t>5</w:t>
        </w:r>
        <w:r w:rsidR="000D0AEA">
          <w:rPr>
            <w:noProof/>
            <w:webHidden/>
          </w:rPr>
          <w:fldChar w:fldCharType="end"/>
        </w:r>
      </w:hyperlink>
    </w:p>
    <w:p w14:paraId="69DFE9AE"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13" w:history="1">
        <w:r w:rsidR="000D0AEA" w:rsidRPr="00DA12F8">
          <w:rPr>
            <w:rStyle w:val="Hyperlink"/>
            <w:noProof/>
          </w:rPr>
          <w:t>Story Synopsis</w:t>
        </w:r>
        <w:r w:rsidR="000D0AEA">
          <w:rPr>
            <w:noProof/>
            <w:webHidden/>
          </w:rPr>
          <w:tab/>
        </w:r>
        <w:r w:rsidR="000D0AEA">
          <w:rPr>
            <w:noProof/>
            <w:webHidden/>
          </w:rPr>
          <w:fldChar w:fldCharType="begin"/>
        </w:r>
        <w:r w:rsidR="000D0AEA">
          <w:rPr>
            <w:noProof/>
            <w:webHidden/>
          </w:rPr>
          <w:instrText xml:space="preserve"> PAGEREF _Toc413443113 \h </w:instrText>
        </w:r>
        <w:r w:rsidR="000D0AEA">
          <w:rPr>
            <w:noProof/>
            <w:webHidden/>
          </w:rPr>
        </w:r>
        <w:r w:rsidR="000D0AEA">
          <w:rPr>
            <w:noProof/>
            <w:webHidden/>
          </w:rPr>
          <w:fldChar w:fldCharType="separate"/>
        </w:r>
        <w:r w:rsidR="004059E6">
          <w:rPr>
            <w:noProof/>
            <w:webHidden/>
          </w:rPr>
          <w:t>5</w:t>
        </w:r>
        <w:r w:rsidR="000D0AEA">
          <w:rPr>
            <w:noProof/>
            <w:webHidden/>
          </w:rPr>
          <w:fldChar w:fldCharType="end"/>
        </w:r>
      </w:hyperlink>
    </w:p>
    <w:p w14:paraId="4E14A7C7"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14" w:history="1">
        <w:r w:rsidR="000D0AEA" w:rsidRPr="00DA12F8">
          <w:rPr>
            <w:rStyle w:val="Hyperlink"/>
            <w:noProof/>
          </w:rPr>
          <w:t>Backstory</w:t>
        </w:r>
        <w:r w:rsidR="000D0AEA">
          <w:rPr>
            <w:noProof/>
            <w:webHidden/>
          </w:rPr>
          <w:tab/>
        </w:r>
        <w:r w:rsidR="000D0AEA">
          <w:rPr>
            <w:noProof/>
            <w:webHidden/>
          </w:rPr>
          <w:fldChar w:fldCharType="begin"/>
        </w:r>
        <w:r w:rsidR="000D0AEA">
          <w:rPr>
            <w:noProof/>
            <w:webHidden/>
          </w:rPr>
          <w:instrText xml:space="preserve"> PAGEREF _Toc413443114 \h </w:instrText>
        </w:r>
        <w:r w:rsidR="000D0AEA">
          <w:rPr>
            <w:noProof/>
            <w:webHidden/>
          </w:rPr>
        </w:r>
        <w:r w:rsidR="000D0AEA">
          <w:rPr>
            <w:noProof/>
            <w:webHidden/>
          </w:rPr>
          <w:fldChar w:fldCharType="separate"/>
        </w:r>
        <w:r w:rsidR="004059E6">
          <w:rPr>
            <w:noProof/>
            <w:webHidden/>
          </w:rPr>
          <w:t>5</w:t>
        </w:r>
        <w:r w:rsidR="000D0AEA">
          <w:rPr>
            <w:noProof/>
            <w:webHidden/>
          </w:rPr>
          <w:fldChar w:fldCharType="end"/>
        </w:r>
      </w:hyperlink>
    </w:p>
    <w:p w14:paraId="097568E5"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15" w:history="1">
        <w:r w:rsidR="000D0AEA" w:rsidRPr="00DA12F8">
          <w:rPr>
            <w:rStyle w:val="Hyperlink"/>
            <w:noProof/>
          </w:rPr>
          <w:t>Character Stories</w:t>
        </w:r>
        <w:r w:rsidR="000D0AEA">
          <w:rPr>
            <w:noProof/>
            <w:webHidden/>
          </w:rPr>
          <w:tab/>
        </w:r>
        <w:r w:rsidR="000D0AEA">
          <w:rPr>
            <w:noProof/>
            <w:webHidden/>
          </w:rPr>
          <w:fldChar w:fldCharType="begin"/>
        </w:r>
        <w:r w:rsidR="000D0AEA">
          <w:rPr>
            <w:noProof/>
            <w:webHidden/>
          </w:rPr>
          <w:instrText xml:space="preserve"> PAGEREF _Toc413443115 \h </w:instrText>
        </w:r>
        <w:r w:rsidR="000D0AEA">
          <w:rPr>
            <w:noProof/>
            <w:webHidden/>
          </w:rPr>
        </w:r>
        <w:r w:rsidR="000D0AEA">
          <w:rPr>
            <w:noProof/>
            <w:webHidden/>
          </w:rPr>
          <w:fldChar w:fldCharType="separate"/>
        </w:r>
        <w:r w:rsidR="004059E6">
          <w:rPr>
            <w:noProof/>
            <w:webHidden/>
          </w:rPr>
          <w:t>6</w:t>
        </w:r>
        <w:r w:rsidR="000D0AEA">
          <w:rPr>
            <w:noProof/>
            <w:webHidden/>
          </w:rPr>
          <w:fldChar w:fldCharType="end"/>
        </w:r>
      </w:hyperlink>
    </w:p>
    <w:p w14:paraId="7845C65F"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16" w:history="1">
        <w:r w:rsidR="000D0AEA" w:rsidRPr="00DA12F8">
          <w:rPr>
            <w:rStyle w:val="Hyperlink"/>
            <w:noProof/>
          </w:rPr>
          <w:t>The Gods</w:t>
        </w:r>
        <w:r w:rsidR="000D0AEA">
          <w:rPr>
            <w:noProof/>
            <w:webHidden/>
          </w:rPr>
          <w:tab/>
        </w:r>
        <w:r w:rsidR="000D0AEA">
          <w:rPr>
            <w:noProof/>
            <w:webHidden/>
          </w:rPr>
          <w:fldChar w:fldCharType="begin"/>
        </w:r>
        <w:r w:rsidR="000D0AEA">
          <w:rPr>
            <w:noProof/>
            <w:webHidden/>
          </w:rPr>
          <w:instrText xml:space="preserve"> PAGEREF _Toc413443116 \h </w:instrText>
        </w:r>
        <w:r w:rsidR="000D0AEA">
          <w:rPr>
            <w:noProof/>
            <w:webHidden/>
          </w:rPr>
        </w:r>
        <w:r w:rsidR="000D0AEA">
          <w:rPr>
            <w:noProof/>
            <w:webHidden/>
          </w:rPr>
          <w:fldChar w:fldCharType="separate"/>
        </w:r>
        <w:r w:rsidR="004059E6">
          <w:rPr>
            <w:noProof/>
            <w:webHidden/>
          </w:rPr>
          <w:t>6</w:t>
        </w:r>
        <w:r w:rsidR="000D0AEA">
          <w:rPr>
            <w:noProof/>
            <w:webHidden/>
          </w:rPr>
          <w:fldChar w:fldCharType="end"/>
        </w:r>
      </w:hyperlink>
    </w:p>
    <w:p w14:paraId="27D818A8"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17" w:history="1">
        <w:r w:rsidR="000D0AEA" w:rsidRPr="00DA12F8">
          <w:rPr>
            <w:rStyle w:val="Hyperlink"/>
            <w:noProof/>
          </w:rPr>
          <w:t>Souls</w:t>
        </w:r>
        <w:r w:rsidR="000D0AEA">
          <w:rPr>
            <w:noProof/>
            <w:webHidden/>
          </w:rPr>
          <w:tab/>
        </w:r>
        <w:r w:rsidR="000D0AEA">
          <w:rPr>
            <w:noProof/>
            <w:webHidden/>
          </w:rPr>
          <w:fldChar w:fldCharType="begin"/>
        </w:r>
        <w:r w:rsidR="000D0AEA">
          <w:rPr>
            <w:noProof/>
            <w:webHidden/>
          </w:rPr>
          <w:instrText xml:space="preserve"> PAGEREF _Toc413443117 \h </w:instrText>
        </w:r>
        <w:r w:rsidR="000D0AEA">
          <w:rPr>
            <w:noProof/>
            <w:webHidden/>
          </w:rPr>
        </w:r>
        <w:r w:rsidR="000D0AEA">
          <w:rPr>
            <w:noProof/>
            <w:webHidden/>
          </w:rPr>
          <w:fldChar w:fldCharType="separate"/>
        </w:r>
        <w:r w:rsidR="004059E6">
          <w:rPr>
            <w:noProof/>
            <w:webHidden/>
          </w:rPr>
          <w:t>7</w:t>
        </w:r>
        <w:r w:rsidR="000D0AEA">
          <w:rPr>
            <w:noProof/>
            <w:webHidden/>
          </w:rPr>
          <w:fldChar w:fldCharType="end"/>
        </w:r>
      </w:hyperlink>
    </w:p>
    <w:p w14:paraId="2836BF79"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18" w:history="1">
        <w:r w:rsidR="000D0AEA" w:rsidRPr="00DA12F8">
          <w:rPr>
            <w:rStyle w:val="Hyperlink"/>
            <w:noProof/>
          </w:rPr>
          <w:t>The Demigods</w:t>
        </w:r>
        <w:r w:rsidR="000D0AEA">
          <w:rPr>
            <w:noProof/>
            <w:webHidden/>
          </w:rPr>
          <w:tab/>
        </w:r>
        <w:r w:rsidR="000D0AEA">
          <w:rPr>
            <w:noProof/>
            <w:webHidden/>
          </w:rPr>
          <w:fldChar w:fldCharType="begin"/>
        </w:r>
        <w:r w:rsidR="000D0AEA">
          <w:rPr>
            <w:noProof/>
            <w:webHidden/>
          </w:rPr>
          <w:instrText xml:space="preserve"> PAGEREF _Toc413443118 \h </w:instrText>
        </w:r>
        <w:r w:rsidR="000D0AEA">
          <w:rPr>
            <w:noProof/>
            <w:webHidden/>
          </w:rPr>
        </w:r>
        <w:r w:rsidR="000D0AEA">
          <w:rPr>
            <w:noProof/>
            <w:webHidden/>
          </w:rPr>
          <w:fldChar w:fldCharType="separate"/>
        </w:r>
        <w:r w:rsidR="004059E6">
          <w:rPr>
            <w:noProof/>
            <w:webHidden/>
          </w:rPr>
          <w:t>7</w:t>
        </w:r>
        <w:r w:rsidR="000D0AEA">
          <w:rPr>
            <w:noProof/>
            <w:webHidden/>
          </w:rPr>
          <w:fldChar w:fldCharType="end"/>
        </w:r>
      </w:hyperlink>
    </w:p>
    <w:p w14:paraId="575C41A6"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19" w:history="1">
        <w:r w:rsidR="000D0AEA" w:rsidRPr="00DA12F8">
          <w:rPr>
            <w:rStyle w:val="Hyperlink"/>
            <w:noProof/>
          </w:rPr>
          <w:t>Humanity</w:t>
        </w:r>
        <w:r w:rsidR="000D0AEA">
          <w:rPr>
            <w:noProof/>
            <w:webHidden/>
          </w:rPr>
          <w:tab/>
        </w:r>
        <w:r w:rsidR="000D0AEA">
          <w:rPr>
            <w:noProof/>
            <w:webHidden/>
          </w:rPr>
          <w:fldChar w:fldCharType="begin"/>
        </w:r>
        <w:r w:rsidR="000D0AEA">
          <w:rPr>
            <w:noProof/>
            <w:webHidden/>
          </w:rPr>
          <w:instrText xml:space="preserve"> PAGEREF _Toc413443119 \h </w:instrText>
        </w:r>
        <w:r w:rsidR="000D0AEA">
          <w:rPr>
            <w:noProof/>
            <w:webHidden/>
          </w:rPr>
        </w:r>
        <w:r w:rsidR="000D0AEA">
          <w:rPr>
            <w:noProof/>
            <w:webHidden/>
          </w:rPr>
          <w:fldChar w:fldCharType="separate"/>
        </w:r>
        <w:r w:rsidR="004059E6">
          <w:rPr>
            <w:noProof/>
            <w:webHidden/>
          </w:rPr>
          <w:t>7</w:t>
        </w:r>
        <w:r w:rsidR="000D0AEA">
          <w:rPr>
            <w:noProof/>
            <w:webHidden/>
          </w:rPr>
          <w:fldChar w:fldCharType="end"/>
        </w:r>
      </w:hyperlink>
    </w:p>
    <w:p w14:paraId="094F5C18"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20" w:history="1">
        <w:r w:rsidR="000D0AEA" w:rsidRPr="00DA12F8">
          <w:rPr>
            <w:rStyle w:val="Hyperlink"/>
            <w:noProof/>
          </w:rPr>
          <w:t>The Twins</w:t>
        </w:r>
        <w:r w:rsidR="000D0AEA">
          <w:rPr>
            <w:noProof/>
            <w:webHidden/>
          </w:rPr>
          <w:tab/>
        </w:r>
        <w:r w:rsidR="000D0AEA">
          <w:rPr>
            <w:noProof/>
            <w:webHidden/>
          </w:rPr>
          <w:fldChar w:fldCharType="begin"/>
        </w:r>
        <w:r w:rsidR="000D0AEA">
          <w:rPr>
            <w:noProof/>
            <w:webHidden/>
          </w:rPr>
          <w:instrText xml:space="preserve"> PAGEREF _Toc413443120 \h </w:instrText>
        </w:r>
        <w:r w:rsidR="000D0AEA">
          <w:rPr>
            <w:noProof/>
            <w:webHidden/>
          </w:rPr>
        </w:r>
        <w:r w:rsidR="000D0AEA">
          <w:rPr>
            <w:noProof/>
            <w:webHidden/>
          </w:rPr>
          <w:fldChar w:fldCharType="separate"/>
        </w:r>
        <w:r w:rsidR="004059E6">
          <w:rPr>
            <w:noProof/>
            <w:webHidden/>
          </w:rPr>
          <w:t>8</w:t>
        </w:r>
        <w:r w:rsidR="000D0AEA">
          <w:rPr>
            <w:noProof/>
            <w:webHidden/>
          </w:rPr>
          <w:fldChar w:fldCharType="end"/>
        </w:r>
      </w:hyperlink>
    </w:p>
    <w:p w14:paraId="448CAF94"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21" w:history="1">
        <w:r w:rsidR="000D0AEA" w:rsidRPr="00DA12F8">
          <w:rPr>
            <w:rStyle w:val="Hyperlink"/>
            <w:noProof/>
          </w:rPr>
          <w:t>Kara</w:t>
        </w:r>
        <w:r w:rsidR="000D0AEA">
          <w:rPr>
            <w:noProof/>
            <w:webHidden/>
          </w:rPr>
          <w:tab/>
        </w:r>
        <w:r w:rsidR="000D0AEA">
          <w:rPr>
            <w:noProof/>
            <w:webHidden/>
          </w:rPr>
          <w:fldChar w:fldCharType="begin"/>
        </w:r>
        <w:r w:rsidR="000D0AEA">
          <w:rPr>
            <w:noProof/>
            <w:webHidden/>
          </w:rPr>
          <w:instrText xml:space="preserve"> PAGEREF _Toc413443121 \h </w:instrText>
        </w:r>
        <w:r w:rsidR="000D0AEA">
          <w:rPr>
            <w:noProof/>
            <w:webHidden/>
          </w:rPr>
        </w:r>
        <w:r w:rsidR="000D0AEA">
          <w:rPr>
            <w:noProof/>
            <w:webHidden/>
          </w:rPr>
          <w:fldChar w:fldCharType="separate"/>
        </w:r>
        <w:r w:rsidR="004059E6">
          <w:rPr>
            <w:noProof/>
            <w:webHidden/>
          </w:rPr>
          <w:t>9</w:t>
        </w:r>
        <w:r w:rsidR="000D0AEA">
          <w:rPr>
            <w:noProof/>
            <w:webHidden/>
          </w:rPr>
          <w:fldChar w:fldCharType="end"/>
        </w:r>
      </w:hyperlink>
    </w:p>
    <w:p w14:paraId="643896B5"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22" w:history="1">
        <w:r w:rsidR="000D0AEA" w:rsidRPr="00DA12F8">
          <w:rPr>
            <w:rStyle w:val="Hyperlink"/>
            <w:noProof/>
          </w:rPr>
          <w:t>Duru</w:t>
        </w:r>
        <w:r w:rsidR="000D0AEA">
          <w:rPr>
            <w:noProof/>
            <w:webHidden/>
          </w:rPr>
          <w:tab/>
        </w:r>
        <w:r w:rsidR="000D0AEA">
          <w:rPr>
            <w:noProof/>
            <w:webHidden/>
          </w:rPr>
          <w:fldChar w:fldCharType="begin"/>
        </w:r>
        <w:r w:rsidR="000D0AEA">
          <w:rPr>
            <w:noProof/>
            <w:webHidden/>
          </w:rPr>
          <w:instrText xml:space="preserve"> PAGEREF _Toc413443122 \h </w:instrText>
        </w:r>
        <w:r w:rsidR="000D0AEA">
          <w:rPr>
            <w:noProof/>
            <w:webHidden/>
          </w:rPr>
        </w:r>
        <w:r w:rsidR="000D0AEA">
          <w:rPr>
            <w:noProof/>
            <w:webHidden/>
          </w:rPr>
          <w:fldChar w:fldCharType="separate"/>
        </w:r>
        <w:r w:rsidR="004059E6">
          <w:rPr>
            <w:noProof/>
            <w:webHidden/>
          </w:rPr>
          <w:t>9</w:t>
        </w:r>
        <w:r w:rsidR="000D0AEA">
          <w:rPr>
            <w:noProof/>
            <w:webHidden/>
          </w:rPr>
          <w:fldChar w:fldCharType="end"/>
        </w:r>
      </w:hyperlink>
    </w:p>
    <w:p w14:paraId="69FA84B4"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23" w:history="1">
        <w:r w:rsidR="000D0AEA" w:rsidRPr="00DA12F8">
          <w:rPr>
            <w:rStyle w:val="Hyperlink"/>
            <w:noProof/>
          </w:rPr>
          <w:t>Return of The Gods</w:t>
        </w:r>
        <w:r w:rsidR="000D0AEA">
          <w:rPr>
            <w:noProof/>
            <w:webHidden/>
          </w:rPr>
          <w:tab/>
        </w:r>
        <w:r w:rsidR="000D0AEA">
          <w:rPr>
            <w:noProof/>
            <w:webHidden/>
          </w:rPr>
          <w:fldChar w:fldCharType="begin"/>
        </w:r>
        <w:r w:rsidR="000D0AEA">
          <w:rPr>
            <w:noProof/>
            <w:webHidden/>
          </w:rPr>
          <w:instrText xml:space="preserve"> PAGEREF _Toc413443123 \h </w:instrText>
        </w:r>
        <w:r w:rsidR="000D0AEA">
          <w:rPr>
            <w:noProof/>
            <w:webHidden/>
          </w:rPr>
        </w:r>
        <w:r w:rsidR="000D0AEA">
          <w:rPr>
            <w:noProof/>
            <w:webHidden/>
          </w:rPr>
          <w:fldChar w:fldCharType="separate"/>
        </w:r>
        <w:r w:rsidR="004059E6">
          <w:rPr>
            <w:noProof/>
            <w:webHidden/>
          </w:rPr>
          <w:t>9</w:t>
        </w:r>
        <w:r w:rsidR="000D0AEA">
          <w:rPr>
            <w:noProof/>
            <w:webHidden/>
          </w:rPr>
          <w:fldChar w:fldCharType="end"/>
        </w:r>
      </w:hyperlink>
    </w:p>
    <w:p w14:paraId="4AC1DD42"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24" w:history="1">
        <w:r w:rsidR="000D0AEA" w:rsidRPr="00DA12F8">
          <w:rPr>
            <w:rStyle w:val="Hyperlink"/>
            <w:noProof/>
          </w:rPr>
          <w:t>The Human Uprising</w:t>
        </w:r>
        <w:r w:rsidR="000D0AEA">
          <w:rPr>
            <w:noProof/>
            <w:webHidden/>
          </w:rPr>
          <w:tab/>
        </w:r>
        <w:r w:rsidR="000D0AEA">
          <w:rPr>
            <w:noProof/>
            <w:webHidden/>
          </w:rPr>
          <w:fldChar w:fldCharType="begin"/>
        </w:r>
        <w:r w:rsidR="000D0AEA">
          <w:rPr>
            <w:noProof/>
            <w:webHidden/>
          </w:rPr>
          <w:instrText xml:space="preserve"> PAGEREF _Toc413443124 \h </w:instrText>
        </w:r>
        <w:r w:rsidR="000D0AEA">
          <w:rPr>
            <w:noProof/>
            <w:webHidden/>
          </w:rPr>
        </w:r>
        <w:r w:rsidR="000D0AEA">
          <w:rPr>
            <w:noProof/>
            <w:webHidden/>
          </w:rPr>
          <w:fldChar w:fldCharType="separate"/>
        </w:r>
        <w:r w:rsidR="004059E6">
          <w:rPr>
            <w:noProof/>
            <w:webHidden/>
          </w:rPr>
          <w:t>9</w:t>
        </w:r>
        <w:r w:rsidR="000D0AEA">
          <w:rPr>
            <w:noProof/>
            <w:webHidden/>
          </w:rPr>
          <w:fldChar w:fldCharType="end"/>
        </w:r>
      </w:hyperlink>
    </w:p>
    <w:p w14:paraId="0A520E16"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25" w:history="1">
        <w:r w:rsidR="000D0AEA" w:rsidRPr="00DA12F8">
          <w:rPr>
            <w:rStyle w:val="Hyperlink"/>
            <w:noProof/>
          </w:rPr>
          <w:t>The Suicide of Kesh</w:t>
        </w:r>
        <w:r w:rsidR="000D0AEA">
          <w:rPr>
            <w:noProof/>
            <w:webHidden/>
          </w:rPr>
          <w:tab/>
        </w:r>
        <w:r w:rsidR="000D0AEA">
          <w:rPr>
            <w:noProof/>
            <w:webHidden/>
          </w:rPr>
          <w:fldChar w:fldCharType="begin"/>
        </w:r>
        <w:r w:rsidR="000D0AEA">
          <w:rPr>
            <w:noProof/>
            <w:webHidden/>
          </w:rPr>
          <w:instrText xml:space="preserve"> PAGEREF _Toc413443125 \h </w:instrText>
        </w:r>
        <w:r w:rsidR="000D0AEA">
          <w:rPr>
            <w:noProof/>
            <w:webHidden/>
          </w:rPr>
        </w:r>
        <w:r w:rsidR="000D0AEA">
          <w:rPr>
            <w:noProof/>
            <w:webHidden/>
          </w:rPr>
          <w:fldChar w:fldCharType="separate"/>
        </w:r>
        <w:r w:rsidR="004059E6">
          <w:rPr>
            <w:noProof/>
            <w:webHidden/>
          </w:rPr>
          <w:t>10</w:t>
        </w:r>
        <w:r w:rsidR="000D0AEA">
          <w:rPr>
            <w:noProof/>
            <w:webHidden/>
          </w:rPr>
          <w:fldChar w:fldCharType="end"/>
        </w:r>
      </w:hyperlink>
    </w:p>
    <w:p w14:paraId="08F3250F"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26" w:history="1">
        <w:r w:rsidR="000D0AEA" w:rsidRPr="00DA12F8">
          <w:rPr>
            <w:rStyle w:val="Hyperlink"/>
            <w:noProof/>
          </w:rPr>
          <w:t>The Corruption of Kesh</w:t>
        </w:r>
        <w:r w:rsidR="000D0AEA">
          <w:rPr>
            <w:noProof/>
            <w:webHidden/>
          </w:rPr>
          <w:tab/>
        </w:r>
        <w:r w:rsidR="000D0AEA">
          <w:rPr>
            <w:noProof/>
            <w:webHidden/>
          </w:rPr>
          <w:fldChar w:fldCharType="begin"/>
        </w:r>
        <w:r w:rsidR="000D0AEA">
          <w:rPr>
            <w:noProof/>
            <w:webHidden/>
          </w:rPr>
          <w:instrText xml:space="preserve"> PAGEREF _Toc413443126 \h </w:instrText>
        </w:r>
        <w:r w:rsidR="000D0AEA">
          <w:rPr>
            <w:noProof/>
            <w:webHidden/>
          </w:rPr>
        </w:r>
        <w:r w:rsidR="000D0AEA">
          <w:rPr>
            <w:noProof/>
            <w:webHidden/>
          </w:rPr>
          <w:fldChar w:fldCharType="separate"/>
        </w:r>
        <w:r w:rsidR="004059E6">
          <w:rPr>
            <w:noProof/>
            <w:webHidden/>
          </w:rPr>
          <w:t>10</w:t>
        </w:r>
        <w:r w:rsidR="000D0AEA">
          <w:rPr>
            <w:noProof/>
            <w:webHidden/>
          </w:rPr>
          <w:fldChar w:fldCharType="end"/>
        </w:r>
      </w:hyperlink>
    </w:p>
    <w:p w14:paraId="72E1535D"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27" w:history="1">
        <w:r w:rsidR="000D0AEA" w:rsidRPr="00DA12F8">
          <w:rPr>
            <w:rStyle w:val="Hyperlink"/>
            <w:noProof/>
          </w:rPr>
          <w:t>The United Rule</w:t>
        </w:r>
        <w:r w:rsidR="000D0AEA">
          <w:rPr>
            <w:noProof/>
            <w:webHidden/>
          </w:rPr>
          <w:tab/>
        </w:r>
        <w:r w:rsidR="000D0AEA">
          <w:rPr>
            <w:noProof/>
            <w:webHidden/>
          </w:rPr>
          <w:fldChar w:fldCharType="begin"/>
        </w:r>
        <w:r w:rsidR="000D0AEA">
          <w:rPr>
            <w:noProof/>
            <w:webHidden/>
          </w:rPr>
          <w:instrText xml:space="preserve"> PAGEREF _Toc413443127 \h </w:instrText>
        </w:r>
        <w:r w:rsidR="000D0AEA">
          <w:rPr>
            <w:noProof/>
            <w:webHidden/>
          </w:rPr>
        </w:r>
        <w:r w:rsidR="000D0AEA">
          <w:rPr>
            <w:noProof/>
            <w:webHidden/>
          </w:rPr>
          <w:fldChar w:fldCharType="separate"/>
        </w:r>
        <w:r w:rsidR="004059E6">
          <w:rPr>
            <w:noProof/>
            <w:webHidden/>
          </w:rPr>
          <w:t>10</w:t>
        </w:r>
        <w:r w:rsidR="000D0AEA">
          <w:rPr>
            <w:noProof/>
            <w:webHidden/>
          </w:rPr>
          <w:fldChar w:fldCharType="end"/>
        </w:r>
      </w:hyperlink>
    </w:p>
    <w:p w14:paraId="4948095A" w14:textId="77777777" w:rsidR="000D0AEA" w:rsidRDefault="0023167F">
      <w:pPr>
        <w:pStyle w:val="TOC1"/>
        <w:tabs>
          <w:tab w:val="right" w:leader="dot" w:pos="8630"/>
        </w:tabs>
        <w:rPr>
          <w:rFonts w:asciiTheme="minorHAnsi" w:eastAsiaTheme="minorEastAsia" w:hAnsiTheme="minorHAnsi" w:cstheme="minorBidi"/>
          <w:noProof/>
          <w:color w:val="auto"/>
          <w:sz w:val="22"/>
          <w:szCs w:val="22"/>
        </w:rPr>
      </w:pPr>
      <w:hyperlink w:anchor="_Toc413443128" w:history="1">
        <w:r w:rsidR="000D0AEA" w:rsidRPr="00DA12F8">
          <w:rPr>
            <w:rStyle w:val="Hyperlink"/>
            <w:noProof/>
          </w:rPr>
          <w:t>Gameplay</w:t>
        </w:r>
        <w:r w:rsidR="000D0AEA">
          <w:rPr>
            <w:noProof/>
            <w:webHidden/>
          </w:rPr>
          <w:tab/>
        </w:r>
        <w:r w:rsidR="000D0AEA">
          <w:rPr>
            <w:noProof/>
            <w:webHidden/>
          </w:rPr>
          <w:fldChar w:fldCharType="begin"/>
        </w:r>
        <w:r w:rsidR="000D0AEA">
          <w:rPr>
            <w:noProof/>
            <w:webHidden/>
          </w:rPr>
          <w:instrText xml:space="preserve"> PAGEREF _Toc413443128 \h </w:instrText>
        </w:r>
        <w:r w:rsidR="000D0AEA">
          <w:rPr>
            <w:noProof/>
            <w:webHidden/>
          </w:rPr>
        </w:r>
        <w:r w:rsidR="000D0AEA">
          <w:rPr>
            <w:noProof/>
            <w:webHidden/>
          </w:rPr>
          <w:fldChar w:fldCharType="separate"/>
        </w:r>
        <w:r w:rsidR="004059E6">
          <w:rPr>
            <w:noProof/>
            <w:webHidden/>
          </w:rPr>
          <w:t>11</w:t>
        </w:r>
        <w:r w:rsidR="000D0AEA">
          <w:rPr>
            <w:noProof/>
            <w:webHidden/>
          </w:rPr>
          <w:fldChar w:fldCharType="end"/>
        </w:r>
      </w:hyperlink>
    </w:p>
    <w:p w14:paraId="6B9B9131"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29" w:history="1">
        <w:r w:rsidR="000D0AEA" w:rsidRPr="00DA12F8">
          <w:rPr>
            <w:rStyle w:val="Hyperlink"/>
            <w:noProof/>
          </w:rPr>
          <w:t>Overview</w:t>
        </w:r>
        <w:r w:rsidR="000D0AEA">
          <w:rPr>
            <w:noProof/>
            <w:webHidden/>
          </w:rPr>
          <w:tab/>
        </w:r>
        <w:r w:rsidR="000D0AEA">
          <w:rPr>
            <w:noProof/>
            <w:webHidden/>
          </w:rPr>
          <w:fldChar w:fldCharType="begin"/>
        </w:r>
        <w:r w:rsidR="000D0AEA">
          <w:rPr>
            <w:noProof/>
            <w:webHidden/>
          </w:rPr>
          <w:instrText xml:space="preserve"> PAGEREF _Toc413443129 \h </w:instrText>
        </w:r>
        <w:r w:rsidR="000D0AEA">
          <w:rPr>
            <w:noProof/>
            <w:webHidden/>
          </w:rPr>
        </w:r>
        <w:r w:rsidR="000D0AEA">
          <w:rPr>
            <w:noProof/>
            <w:webHidden/>
          </w:rPr>
          <w:fldChar w:fldCharType="separate"/>
        </w:r>
        <w:r w:rsidR="004059E6">
          <w:rPr>
            <w:noProof/>
            <w:webHidden/>
          </w:rPr>
          <w:t>11</w:t>
        </w:r>
        <w:r w:rsidR="000D0AEA">
          <w:rPr>
            <w:noProof/>
            <w:webHidden/>
          </w:rPr>
          <w:fldChar w:fldCharType="end"/>
        </w:r>
      </w:hyperlink>
    </w:p>
    <w:p w14:paraId="4A1DFA4A"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30" w:history="1">
        <w:r w:rsidR="000D0AEA" w:rsidRPr="00DA12F8">
          <w:rPr>
            <w:rStyle w:val="Hyperlink"/>
            <w:noProof/>
          </w:rPr>
          <w:t>Player Objectives</w:t>
        </w:r>
        <w:r w:rsidR="000D0AEA">
          <w:rPr>
            <w:noProof/>
            <w:webHidden/>
          </w:rPr>
          <w:tab/>
        </w:r>
        <w:r w:rsidR="000D0AEA">
          <w:rPr>
            <w:noProof/>
            <w:webHidden/>
          </w:rPr>
          <w:fldChar w:fldCharType="begin"/>
        </w:r>
        <w:r w:rsidR="000D0AEA">
          <w:rPr>
            <w:noProof/>
            <w:webHidden/>
          </w:rPr>
          <w:instrText xml:space="preserve"> PAGEREF _Toc413443130 \h </w:instrText>
        </w:r>
        <w:r w:rsidR="000D0AEA">
          <w:rPr>
            <w:noProof/>
            <w:webHidden/>
          </w:rPr>
        </w:r>
        <w:r w:rsidR="000D0AEA">
          <w:rPr>
            <w:noProof/>
            <w:webHidden/>
          </w:rPr>
          <w:fldChar w:fldCharType="separate"/>
        </w:r>
        <w:r w:rsidR="004059E6">
          <w:rPr>
            <w:noProof/>
            <w:webHidden/>
          </w:rPr>
          <w:t>11</w:t>
        </w:r>
        <w:r w:rsidR="000D0AEA">
          <w:rPr>
            <w:noProof/>
            <w:webHidden/>
          </w:rPr>
          <w:fldChar w:fldCharType="end"/>
        </w:r>
      </w:hyperlink>
    </w:p>
    <w:p w14:paraId="7B17BB87"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31" w:history="1">
        <w:r w:rsidR="000D0AEA" w:rsidRPr="00DA12F8">
          <w:rPr>
            <w:rStyle w:val="Hyperlink"/>
            <w:noProof/>
          </w:rPr>
          <w:t>Core Gameplay Mechanics</w:t>
        </w:r>
        <w:r w:rsidR="000D0AEA">
          <w:rPr>
            <w:noProof/>
            <w:webHidden/>
          </w:rPr>
          <w:tab/>
        </w:r>
        <w:r w:rsidR="000D0AEA">
          <w:rPr>
            <w:noProof/>
            <w:webHidden/>
          </w:rPr>
          <w:fldChar w:fldCharType="begin"/>
        </w:r>
        <w:r w:rsidR="000D0AEA">
          <w:rPr>
            <w:noProof/>
            <w:webHidden/>
          </w:rPr>
          <w:instrText xml:space="preserve"> PAGEREF _Toc413443131 \h </w:instrText>
        </w:r>
        <w:r w:rsidR="000D0AEA">
          <w:rPr>
            <w:noProof/>
            <w:webHidden/>
          </w:rPr>
        </w:r>
        <w:r w:rsidR="000D0AEA">
          <w:rPr>
            <w:noProof/>
            <w:webHidden/>
          </w:rPr>
          <w:fldChar w:fldCharType="separate"/>
        </w:r>
        <w:r w:rsidR="004059E6">
          <w:rPr>
            <w:noProof/>
            <w:webHidden/>
          </w:rPr>
          <w:t>12</w:t>
        </w:r>
        <w:r w:rsidR="000D0AEA">
          <w:rPr>
            <w:noProof/>
            <w:webHidden/>
          </w:rPr>
          <w:fldChar w:fldCharType="end"/>
        </w:r>
      </w:hyperlink>
    </w:p>
    <w:p w14:paraId="5882114B"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32" w:history="1">
        <w:r w:rsidR="000D0AEA" w:rsidRPr="00DA12F8">
          <w:rPr>
            <w:rStyle w:val="Hyperlink"/>
            <w:noProof/>
          </w:rPr>
          <w:t>Movement</w:t>
        </w:r>
        <w:r w:rsidR="000D0AEA">
          <w:rPr>
            <w:noProof/>
            <w:webHidden/>
          </w:rPr>
          <w:tab/>
        </w:r>
        <w:r w:rsidR="000D0AEA">
          <w:rPr>
            <w:noProof/>
            <w:webHidden/>
          </w:rPr>
          <w:fldChar w:fldCharType="begin"/>
        </w:r>
        <w:r w:rsidR="000D0AEA">
          <w:rPr>
            <w:noProof/>
            <w:webHidden/>
          </w:rPr>
          <w:instrText xml:space="preserve"> PAGEREF _Toc413443132 \h </w:instrText>
        </w:r>
        <w:r w:rsidR="000D0AEA">
          <w:rPr>
            <w:noProof/>
            <w:webHidden/>
          </w:rPr>
        </w:r>
        <w:r w:rsidR="000D0AEA">
          <w:rPr>
            <w:noProof/>
            <w:webHidden/>
          </w:rPr>
          <w:fldChar w:fldCharType="separate"/>
        </w:r>
        <w:r w:rsidR="004059E6">
          <w:rPr>
            <w:noProof/>
            <w:webHidden/>
          </w:rPr>
          <w:t>12</w:t>
        </w:r>
        <w:r w:rsidR="000D0AEA">
          <w:rPr>
            <w:noProof/>
            <w:webHidden/>
          </w:rPr>
          <w:fldChar w:fldCharType="end"/>
        </w:r>
      </w:hyperlink>
    </w:p>
    <w:p w14:paraId="10DE4FC7"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33" w:history="1">
        <w:r w:rsidR="000D0AEA" w:rsidRPr="00DA12F8">
          <w:rPr>
            <w:rStyle w:val="Hyperlink"/>
            <w:noProof/>
          </w:rPr>
          <w:t>Camera</w:t>
        </w:r>
        <w:r w:rsidR="000D0AEA">
          <w:rPr>
            <w:noProof/>
            <w:webHidden/>
          </w:rPr>
          <w:tab/>
        </w:r>
        <w:r w:rsidR="000D0AEA">
          <w:rPr>
            <w:noProof/>
            <w:webHidden/>
          </w:rPr>
          <w:fldChar w:fldCharType="begin"/>
        </w:r>
        <w:r w:rsidR="000D0AEA">
          <w:rPr>
            <w:noProof/>
            <w:webHidden/>
          </w:rPr>
          <w:instrText xml:space="preserve"> PAGEREF _Toc413443133 \h </w:instrText>
        </w:r>
        <w:r w:rsidR="000D0AEA">
          <w:rPr>
            <w:noProof/>
            <w:webHidden/>
          </w:rPr>
        </w:r>
        <w:r w:rsidR="000D0AEA">
          <w:rPr>
            <w:noProof/>
            <w:webHidden/>
          </w:rPr>
          <w:fldChar w:fldCharType="separate"/>
        </w:r>
        <w:r w:rsidR="004059E6">
          <w:rPr>
            <w:noProof/>
            <w:webHidden/>
          </w:rPr>
          <w:t>13</w:t>
        </w:r>
        <w:r w:rsidR="000D0AEA">
          <w:rPr>
            <w:noProof/>
            <w:webHidden/>
          </w:rPr>
          <w:fldChar w:fldCharType="end"/>
        </w:r>
      </w:hyperlink>
    </w:p>
    <w:p w14:paraId="3BA73D7D"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34" w:history="1">
        <w:r w:rsidR="000D0AEA" w:rsidRPr="00DA12F8">
          <w:rPr>
            <w:rStyle w:val="Hyperlink"/>
            <w:noProof/>
          </w:rPr>
          <w:t>Player Combat</w:t>
        </w:r>
        <w:r w:rsidR="000D0AEA">
          <w:rPr>
            <w:noProof/>
            <w:webHidden/>
          </w:rPr>
          <w:tab/>
        </w:r>
        <w:r w:rsidR="000D0AEA">
          <w:rPr>
            <w:noProof/>
            <w:webHidden/>
          </w:rPr>
          <w:fldChar w:fldCharType="begin"/>
        </w:r>
        <w:r w:rsidR="000D0AEA">
          <w:rPr>
            <w:noProof/>
            <w:webHidden/>
          </w:rPr>
          <w:instrText xml:space="preserve"> PAGEREF _Toc413443134 \h </w:instrText>
        </w:r>
        <w:r w:rsidR="000D0AEA">
          <w:rPr>
            <w:noProof/>
            <w:webHidden/>
          </w:rPr>
        </w:r>
        <w:r w:rsidR="000D0AEA">
          <w:rPr>
            <w:noProof/>
            <w:webHidden/>
          </w:rPr>
          <w:fldChar w:fldCharType="separate"/>
        </w:r>
        <w:r w:rsidR="004059E6">
          <w:rPr>
            <w:noProof/>
            <w:webHidden/>
          </w:rPr>
          <w:t>13</w:t>
        </w:r>
        <w:r w:rsidR="000D0AEA">
          <w:rPr>
            <w:noProof/>
            <w:webHidden/>
          </w:rPr>
          <w:fldChar w:fldCharType="end"/>
        </w:r>
      </w:hyperlink>
    </w:p>
    <w:p w14:paraId="19EEC718"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35" w:history="1">
        <w:r w:rsidR="000D0AEA" w:rsidRPr="00DA12F8">
          <w:rPr>
            <w:rStyle w:val="Hyperlink"/>
            <w:noProof/>
          </w:rPr>
          <w:t>Character progression</w:t>
        </w:r>
        <w:r w:rsidR="000D0AEA">
          <w:rPr>
            <w:noProof/>
            <w:webHidden/>
          </w:rPr>
          <w:tab/>
        </w:r>
        <w:r w:rsidR="000D0AEA">
          <w:rPr>
            <w:noProof/>
            <w:webHidden/>
          </w:rPr>
          <w:fldChar w:fldCharType="begin"/>
        </w:r>
        <w:r w:rsidR="000D0AEA">
          <w:rPr>
            <w:noProof/>
            <w:webHidden/>
          </w:rPr>
          <w:instrText xml:space="preserve"> PAGEREF _Toc413443135 \h </w:instrText>
        </w:r>
        <w:r w:rsidR="000D0AEA">
          <w:rPr>
            <w:noProof/>
            <w:webHidden/>
          </w:rPr>
        </w:r>
        <w:r w:rsidR="000D0AEA">
          <w:rPr>
            <w:noProof/>
            <w:webHidden/>
          </w:rPr>
          <w:fldChar w:fldCharType="separate"/>
        </w:r>
        <w:r w:rsidR="004059E6">
          <w:rPr>
            <w:noProof/>
            <w:webHidden/>
          </w:rPr>
          <w:t>13</w:t>
        </w:r>
        <w:r w:rsidR="000D0AEA">
          <w:rPr>
            <w:noProof/>
            <w:webHidden/>
          </w:rPr>
          <w:fldChar w:fldCharType="end"/>
        </w:r>
      </w:hyperlink>
    </w:p>
    <w:p w14:paraId="78589FA9"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36" w:history="1">
        <w:r w:rsidR="000D0AEA" w:rsidRPr="00DA12F8">
          <w:rPr>
            <w:rStyle w:val="Hyperlink"/>
            <w:noProof/>
          </w:rPr>
          <w:t>Player Health</w:t>
        </w:r>
        <w:r w:rsidR="000D0AEA">
          <w:rPr>
            <w:noProof/>
            <w:webHidden/>
          </w:rPr>
          <w:tab/>
        </w:r>
        <w:r w:rsidR="000D0AEA">
          <w:rPr>
            <w:noProof/>
            <w:webHidden/>
          </w:rPr>
          <w:fldChar w:fldCharType="begin"/>
        </w:r>
        <w:r w:rsidR="000D0AEA">
          <w:rPr>
            <w:noProof/>
            <w:webHidden/>
          </w:rPr>
          <w:instrText xml:space="preserve"> PAGEREF _Toc413443136 \h </w:instrText>
        </w:r>
        <w:r w:rsidR="000D0AEA">
          <w:rPr>
            <w:noProof/>
            <w:webHidden/>
          </w:rPr>
        </w:r>
        <w:r w:rsidR="000D0AEA">
          <w:rPr>
            <w:noProof/>
            <w:webHidden/>
          </w:rPr>
          <w:fldChar w:fldCharType="separate"/>
        </w:r>
        <w:r w:rsidR="004059E6">
          <w:rPr>
            <w:noProof/>
            <w:webHidden/>
          </w:rPr>
          <w:t>14</w:t>
        </w:r>
        <w:r w:rsidR="000D0AEA">
          <w:rPr>
            <w:noProof/>
            <w:webHidden/>
          </w:rPr>
          <w:fldChar w:fldCharType="end"/>
        </w:r>
      </w:hyperlink>
    </w:p>
    <w:p w14:paraId="7AF1FC38"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37" w:history="1">
        <w:r w:rsidR="000D0AEA" w:rsidRPr="00DA12F8">
          <w:rPr>
            <w:rStyle w:val="Hyperlink"/>
            <w:noProof/>
          </w:rPr>
          <w:t>Player Death</w:t>
        </w:r>
        <w:r w:rsidR="000D0AEA">
          <w:rPr>
            <w:noProof/>
            <w:webHidden/>
          </w:rPr>
          <w:tab/>
        </w:r>
        <w:r w:rsidR="000D0AEA">
          <w:rPr>
            <w:noProof/>
            <w:webHidden/>
          </w:rPr>
          <w:fldChar w:fldCharType="begin"/>
        </w:r>
        <w:r w:rsidR="000D0AEA">
          <w:rPr>
            <w:noProof/>
            <w:webHidden/>
          </w:rPr>
          <w:instrText xml:space="preserve"> PAGEREF _Toc413443137 \h </w:instrText>
        </w:r>
        <w:r w:rsidR="000D0AEA">
          <w:rPr>
            <w:noProof/>
            <w:webHidden/>
          </w:rPr>
        </w:r>
        <w:r w:rsidR="000D0AEA">
          <w:rPr>
            <w:noProof/>
            <w:webHidden/>
          </w:rPr>
          <w:fldChar w:fldCharType="separate"/>
        </w:r>
        <w:r w:rsidR="004059E6">
          <w:rPr>
            <w:noProof/>
            <w:webHidden/>
          </w:rPr>
          <w:t>14</w:t>
        </w:r>
        <w:r w:rsidR="000D0AEA">
          <w:rPr>
            <w:noProof/>
            <w:webHidden/>
          </w:rPr>
          <w:fldChar w:fldCharType="end"/>
        </w:r>
      </w:hyperlink>
    </w:p>
    <w:p w14:paraId="3065EADA"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38" w:history="1">
        <w:r w:rsidR="000D0AEA" w:rsidRPr="00DA12F8">
          <w:rPr>
            <w:rStyle w:val="Hyperlink"/>
            <w:noProof/>
          </w:rPr>
          <w:t>Metrics</w:t>
        </w:r>
        <w:r w:rsidR="000D0AEA">
          <w:rPr>
            <w:noProof/>
            <w:webHidden/>
          </w:rPr>
          <w:tab/>
        </w:r>
        <w:r w:rsidR="000D0AEA">
          <w:rPr>
            <w:noProof/>
            <w:webHidden/>
          </w:rPr>
          <w:fldChar w:fldCharType="begin"/>
        </w:r>
        <w:r w:rsidR="000D0AEA">
          <w:rPr>
            <w:noProof/>
            <w:webHidden/>
          </w:rPr>
          <w:instrText xml:space="preserve"> PAGEREF _Toc413443138 \h </w:instrText>
        </w:r>
        <w:r w:rsidR="000D0AEA">
          <w:rPr>
            <w:noProof/>
            <w:webHidden/>
          </w:rPr>
        </w:r>
        <w:r w:rsidR="000D0AEA">
          <w:rPr>
            <w:noProof/>
            <w:webHidden/>
          </w:rPr>
          <w:fldChar w:fldCharType="separate"/>
        </w:r>
        <w:r w:rsidR="004059E6">
          <w:rPr>
            <w:noProof/>
            <w:webHidden/>
          </w:rPr>
          <w:t>14</w:t>
        </w:r>
        <w:r w:rsidR="000D0AEA">
          <w:rPr>
            <w:noProof/>
            <w:webHidden/>
          </w:rPr>
          <w:fldChar w:fldCharType="end"/>
        </w:r>
      </w:hyperlink>
    </w:p>
    <w:p w14:paraId="50EF866F"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39" w:history="1">
        <w:r w:rsidR="000D0AEA" w:rsidRPr="00DA12F8">
          <w:rPr>
            <w:rStyle w:val="Hyperlink"/>
            <w:noProof/>
          </w:rPr>
          <w:t>Default Player Values</w:t>
        </w:r>
        <w:r w:rsidR="000D0AEA">
          <w:rPr>
            <w:noProof/>
            <w:webHidden/>
          </w:rPr>
          <w:tab/>
        </w:r>
        <w:r w:rsidR="000D0AEA">
          <w:rPr>
            <w:noProof/>
            <w:webHidden/>
          </w:rPr>
          <w:fldChar w:fldCharType="begin"/>
        </w:r>
        <w:r w:rsidR="000D0AEA">
          <w:rPr>
            <w:noProof/>
            <w:webHidden/>
          </w:rPr>
          <w:instrText xml:space="preserve"> PAGEREF _Toc413443139 \h </w:instrText>
        </w:r>
        <w:r w:rsidR="000D0AEA">
          <w:rPr>
            <w:noProof/>
            <w:webHidden/>
          </w:rPr>
        </w:r>
        <w:r w:rsidR="000D0AEA">
          <w:rPr>
            <w:noProof/>
            <w:webHidden/>
          </w:rPr>
          <w:fldChar w:fldCharType="separate"/>
        </w:r>
        <w:r w:rsidR="004059E6">
          <w:rPr>
            <w:noProof/>
            <w:webHidden/>
          </w:rPr>
          <w:t>14</w:t>
        </w:r>
        <w:r w:rsidR="000D0AEA">
          <w:rPr>
            <w:noProof/>
            <w:webHidden/>
          </w:rPr>
          <w:fldChar w:fldCharType="end"/>
        </w:r>
      </w:hyperlink>
    </w:p>
    <w:p w14:paraId="100536FB"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40" w:history="1">
        <w:r w:rsidR="000D0AEA" w:rsidRPr="00DA12F8">
          <w:rPr>
            <w:rStyle w:val="Hyperlink"/>
            <w:noProof/>
          </w:rPr>
          <w:t>Talents</w:t>
        </w:r>
        <w:r w:rsidR="000D0AEA">
          <w:rPr>
            <w:noProof/>
            <w:webHidden/>
          </w:rPr>
          <w:tab/>
        </w:r>
        <w:r w:rsidR="000D0AEA">
          <w:rPr>
            <w:noProof/>
            <w:webHidden/>
          </w:rPr>
          <w:fldChar w:fldCharType="begin"/>
        </w:r>
        <w:r w:rsidR="000D0AEA">
          <w:rPr>
            <w:noProof/>
            <w:webHidden/>
          </w:rPr>
          <w:instrText xml:space="preserve"> PAGEREF _Toc413443140 \h </w:instrText>
        </w:r>
        <w:r w:rsidR="000D0AEA">
          <w:rPr>
            <w:noProof/>
            <w:webHidden/>
          </w:rPr>
        </w:r>
        <w:r w:rsidR="000D0AEA">
          <w:rPr>
            <w:noProof/>
            <w:webHidden/>
          </w:rPr>
          <w:fldChar w:fldCharType="separate"/>
        </w:r>
        <w:r w:rsidR="004059E6">
          <w:rPr>
            <w:noProof/>
            <w:webHidden/>
          </w:rPr>
          <w:t>15</w:t>
        </w:r>
        <w:r w:rsidR="000D0AEA">
          <w:rPr>
            <w:noProof/>
            <w:webHidden/>
          </w:rPr>
          <w:fldChar w:fldCharType="end"/>
        </w:r>
      </w:hyperlink>
    </w:p>
    <w:p w14:paraId="331AE8D1"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41" w:history="1">
        <w:r w:rsidR="000D0AEA" w:rsidRPr="00DA12F8">
          <w:rPr>
            <w:rStyle w:val="Hyperlink"/>
            <w:noProof/>
          </w:rPr>
          <w:t>Controls</w:t>
        </w:r>
        <w:r w:rsidR="000D0AEA">
          <w:rPr>
            <w:noProof/>
            <w:webHidden/>
          </w:rPr>
          <w:tab/>
        </w:r>
        <w:r w:rsidR="000D0AEA">
          <w:rPr>
            <w:noProof/>
            <w:webHidden/>
          </w:rPr>
          <w:fldChar w:fldCharType="begin"/>
        </w:r>
        <w:r w:rsidR="000D0AEA">
          <w:rPr>
            <w:noProof/>
            <w:webHidden/>
          </w:rPr>
          <w:instrText xml:space="preserve"> PAGEREF _Toc413443141 \h </w:instrText>
        </w:r>
        <w:r w:rsidR="000D0AEA">
          <w:rPr>
            <w:noProof/>
            <w:webHidden/>
          </w:rPr>
        </w:r>
        <w:r w:rsidR="000D0AEA">
          <w:rPr>
            <w:noProof/>
            <w:webHidden/>
          </w:rPr>
          <w:fldChar w:fldCharType="separate"/>
        </w:r>
        <w:r w:rsidR="004059E6">
          <w:rPr>
            <w:noProof/>
            <w:webHidden/>
          </w:rPr>
          <w:t>18</w:t>
        </w:r>
        <w:r w:rsidR="000D0AEA">
          <w:rPr>
            <w:noProof/>
            <w:webHidden/>
          </w:rPr>
          <w:fldChar w:fldCharType="end"/>
        </w:r>
      </w:hyperlink>
    </w:p>
    <w:p w14:paraId="2A626528"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42" w:history="1">
        <w:r w:rsidR="000D0AEA" w:rsidRPr="00DA12F8">
          <w:rPr>
            <w:rStyle w:val="Hyperlink"/>
            <w:noProof/>
          </w:rPr>
          <w:t>List of NPCs</w:t>
        </w:r>
        <w:r w:rsidR="000D0AEA">
          <w:rPr>
            <w:noProof/>
            <w:webHidden/>
          </w:rPr>
          <w:tab/>
        </w:r>
        <w:r w:rsidR="000D0AEA">
          <w:rPr>
            <w:noProof/>
            <w:webHidden/>
          </w:rPr>
          <w:fldChar w:fldCharType="begin"/>
        </w:r>
        <w:r w:rsidR="000D0AEA">
          <w:rPr>
            <w:noProof/>
            <w:webHidden/>
          </w:rPr>
          <w:instrText xml:space="preserve"> PAGEREF _Toc413443142 \h </w:instrText>
        </w:r>
        <w:r w:rsidR="000D0AEA">
          <w:rPr>
            <w:noProof/>
            <w:webHidden/>
          </w:rPr>
        </w:r>
        <w:r w:rsidR="000D0AEA">
          <w:rPr>
            <w:noProof/>
            <w:webHidden/>
          </w:rPr>
          <w:fldChar w:fldCharType="separate"/>
        </w:r>
        <w:r w:rsidR="004059E6">
          <w:rPr>
            <w:noProof/>
            <w:webHidden/>
          </w:rPr>
          <w:t>18</w:t>
        </w:r>
        <w:r w:rsidR="000D0AEA">
          <w:rPr>
            <w:noProof/>
            <w:webHidden/>
          </w:rPr>
          <w:fldChar w:fldCharType="end"/>
        </w:r>
      </w:hyperlink>
    </w:p>
    <w:p w14:paraId="1BCF7119"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43" w:history="1">
        <w:r w:rsidR="000D0AEA" w:rsidRPr="00DA12F8">
          <w:rPr>
            <w:rStyle w:val="Hyperlink"/>
            <w:noProof/>
          </w:rPr>
          <w:t>Software Level Systems</w:t>
        </w:r>
        <w:r w:rsidR="000D0AEA">
          <w:rPr>
            <w:noProof/>
            <w:webHidden/>
          </w:rPr>
          <w:tab/>
        </w:r>
        <w:r w:rsidR="000D0AEA">
          <w:rPr>
            <w:noProof/>
            <w:webHidden/>
          </w:rPr>
          <w:fldChar w:fldCharType="begin"/>
        </w:r>
        <w:r w:rsidR="000D0AEA">
          <w:rPr>
            <w:noProof/>
            <w:webHidden/>
          </w:rPr>
          <w:instrText xml:space="preserve"> PAGEREF _Toc413443143 \h </w:instrText>
        </w:r>
        <w:r w:rsidR="000D0AEA">
          <w:rPr>
            <w:noProof/>
            <w:webHidden/>
          </w:rPr>
        </w:r>
        <w:r w:rsidR="000D0AEA">
          <w:rPr>
            <w:noProof/>
            <w:webHidden/>
          </w:rPr>
          <w:fldChar w:fldCharType="separate"/>
        </w:r>
        <w:r w:rsidR="004059E6">
          <w:rPr>
            <w:noProof/>
            <w:webHidden/>
          </w:rPr>
          <w:t>26</w:t>
        </w:r>
        <w:r w:rsidR="000D0AEA">
          <w:rPr>
            <w:noProof/>
            <w:webHidden/>
          </w:rPr>
          <w:fldChar w:fldCharType="end"/>
        </w:r>
      </w:hyperlink>
    </w:p>
    <w:p w14:paraId="00327D17" w14:textId="77777777" w:rsidR="000D0AEA" w:rsidRDefault="0023167F">
      <w:pPr>
        <w:pStyle w:val="TOC1"/>
        <w:tabs>
          <w:tab w:val="right" w:leader="dot" w:pos="8630"/>
        </w:tabs>
        <w:rPr>
          <w:rFonts w:asciiTheme="minorHAnsi" w:eastAsiaTheme="minorEastAsia" w:hAnsiTheme="minorHAnsi" w:cstheme="minorBidi"/>
          <w:noProof/>
          <w:color w:val="auto"/>
          <w:sz w:val="22"/>
          <w:szCs w:val="22"/>
        </w:rPr>
      </w:pPr>
      <w:hyperlink w:anchor="_Toc413443144" w:history="1">
        <w:r w:rsidR="000D0AEA" w:rsidRPr="00DA12F8">
          <w:rPr>
            <w:rStyle w:val="Hyperlink"/>
            <w:noProof/>
          </w:rPr>
          <w:t>Interface</w:t>
        </w:r>
        <w:r w:rsidR="000D0AEA">
          <w:rPr>
            <w:noProof/>
            <w:webHidden/>
          </w:rPr>
          <w:tab/>
        </w:r>
        <w:r w:rsidR="000D0AEA">
          <w:rPr>
            <w:noProof/>
            <w:webHidden/>
          </w:rPr>
          <w:fldChar w:fldCharType="begin"/>
        </w:r>
        <w:r w:rsidR="000D0AEA">
          <w:rPr>
            <w:noProof/>
            <w:webHidden/>
          </w:rPr>
          <w:instrText xml:space="preserve"> PAGEREF _Toc413443144 \h </w:instrText>
        </w:r>
        <w:r w:rsidR="000D0AEA">
          <w:rPr>
            <w:noProof/>
            <w:webHidden/>
          </w:rPr>
        </w:r>
        <w:r w:rsidR="000D0AEA">
          <w:rPr>
            <w:noProof/>
            <w:webHidden/>
          </w:rPr>
          <w:fldChar w:fldCharType="separate"/>
        </w:r>
        <w:r w:rsidR="004059E6">
          <w:rPr>
            <w:noProof/>
            <w:webHidden/>
          </w:rPr>
          <w:t>28</w:t>
        </w:r>
        <w:r w:rsidR="000D0AEA">
          <w:rPr>
            <w:noProof/>
            <w:webHidden/>
          </w:rPr>
          <w:fldChar w:fldCharType="end"/>
        </w:r>
      </w:hyperlink>
    </w:p>
    <w:p w14:paraId="2BF586E4"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45" w:history="1">
        <w:r w:rsidR="000D0AEA" w:rsidRPr="00DA12F8">
          <w:rPr>
            <w:rStyle w:val="Hyperlink"/>
            <w:noProof/>
          </w:rPr>
          <w:t>Menu Screens</w:t>
        </w:r>
        <w:r w:rsidR="000D0AEA">
          <w:rPr>
            <w:noProof/>
            <w:webHidden/>
          </w:rPr>
          <w:tab/>
        </w:r>
        <w:r w:rsidR="000D0AEA">
          <w:rPr>
            <w:noProof/>
            <w:webHidden/>
          </w:rPr>
          <w:fldChar w:fldCharType="begin"/>
        </w:r>
        <w:r w:rsidR="000D0AEA">
          <w:rPr>
            <w:noProof/>
            <w:webHidden/>
          </w:rPr>
          <w:instrText xml:space="preserve"> PAGEREF _Toc413443145 \h </w:instrText>
        </w:r>
        <w:r w:rsidR="000D0AEA">
          <w:rPr>
            <w:noProof/>
            <w:webHidden/>
          </w:rPr>
        </w:r>
        <w:r w:rsidR="000D0AEA">
          <w:rPr>
            <w:noProof/>
            <w:webHidden/>
          </w:rPr>
          <w:fldChar w:fldCharType="separate"/>
        </w:r>
        <w:r w:rsidR="004059E6">
          <w:rPr>
            <w:noProof/>
            <w:webHidden/>
          </w:rPr>
          <w:t>28</w:t>
        </w:r>
        <w:r w:rsidR="000D0AEA">
          <w:rPr>
            <w:noProof/>
            <w:webHidden/>
          </w:rPr>
          <w:fldChar w:fldCharType="end"/>
        </w:r>
      </w:hyperlink>
    </w:p>
    <w:p w14:paraId="0544A0C4"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46" w:history="1">
        <w:r w:rsidR="000D0AEA" w:rsidRPr="00DA12F8">
          <w:rPr>
            <w:rStyle w:val="Hyperlink"/>
            <w:noProof/>
          </w:rPr>
          <w:t xml:space="preserve">Menu Hierarchy </w:t>
        </w:r>
        <w:r w:rsidR="000D0AEA">
          <w:rPr>
            <w:noProof/>
            <w:webHidden/>
          </w:rPr>
          <w:tab/>
        </w:r>
        <w:r w:rsidR="000D0AEA">
          <w:rPr>
            <w:noProof/>
            <w:webHidden/>
          </w:rPr>
          <w:fldChar w:fldCharType="begin"/>
        </w:r>
        <w:r w:rsidR="000D0AEA">
          <w:rPr>
            <w:noProof/>
            <w:webHidden/>
          </w:rPr>
          <w:instrText xml:space="preserve"> PAGEREF _Toc413443146 \h </w:instrText>
        </w:r>
        <w:r w:rsidR="000D0AEA">
          <w:rPr>
            <w:noProof/>
            <w:webHidden/>
          </w:rPr>
        </w:r>
        <w:r w:rsidR="000D0AEA">
          <w:rPr>
            <w:noProof/>
            <w:webHidden/>
          </w:rPr>
          <w:fldChar w:fldCharType="separate"/>
        </w:r>
        <w:r w:rsidR="004059E6">
          <w:rPr>
            <w:noProof/>
            <w:webHidden/>
          </w:rPr>
          <w:t>28</w:t>
        </w:r>
        <w:r w:rsidR="000D0AEA">
          <w:rPr>
            <w:noProof/>
            <w:webHidden/>
          </w:rPr>
          <w:fldChar w:fldCharType="end"/>
        </w:r>
      </w:hyperlink>
    </w:p>
    <w:p w14:paraId="34D82917"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47" w:history="1">
        <w:r w:rsidR="000D0AEA" w:rsidRPr="00DA12F8">
          <w:rPr>
            <w:rStyle w:val="Hyperlink"/>
            <w:noProof/>
          </w:rPr>
          <w:t>Pause Screen</w:t>
        </w:r>
        <w:r w:rsidR="000D0AEA">
          <w:rPr>
            <w:noProof/>
            <w:webHidden/>
          </w:rPr>
          <w:tab/>
        </w:r>
        <w:r w:rsidR="000D0AEA">
          <w:rPr>
            <w:noProof/>
            <w:webHidden/>
          </w:rPr>
          <w:fldChar w:fldCharType="begin"/>
        </w:r>
        <w:r w:rsidR="000D0AEA">
          <w:rPr>
            <w:noProof/>
            <w:webHidden/>
          </w:rPr>
          <w:instrText xml:space="preserve"> PAGEREF _Toc413443147 \h </w:instrText>
        </w:r>
        <w:r w:rsidR="000D0AEA">
          <w:rPr>
            <w:noProof/>
            <w:webHidden/>
          </w:rPr>
        </w:r>
        <w:r w:rsidR="000D0AEA">
          <w:rPr>
            <w:noProof/>
            <w:webHidden/>
          </w:rPr>
          <w:fldChar w:fldCharType="separate"/>
        </w:r>
        <w:r w:rsidR="004059E6">
          <w:rPr>
            <w:noProof/>
            <w:webHidden/>
          </w:rPr>
          <w:t>28</w:t>
        </w:r>
        <w:r w:rsidR="000D0AEA">
          <w:rPr>
            <w:noProof/>
            <w:webHidden/>
          </w:rPr>
          <w:fldChar w:fldCharType="end"/>
        </w:r>
      </w:hyperlink>
    </w:p>
    <w:p w14:paraId="63AD1F6F"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48" w:history="1">
        <w:r w:rsidR="000D0AEA" w:rsidRPr="00DA12F8">
          <w:rPr>
            <w:rStyle w:val="Hyperlink"/>
            <w:noProof/>
          </w:rPr>
          <w:t>Character Chart</w:t>
        </w:r>
        <w:r w:rsidR="000D0AEA">
          <w:rPr>
            <w:noProof/>
            <w:webHidden/>
          </w:rPr>
          <w:tab/>
        </w:r>
        <w:r w:rsidR="000D0AEA">
          <w:rPr>
            <w:noProof/>
            <w:webHidden/>
          </w:rPr>
          <w:fldChar w:fldCharType="begin"/>
        </w:r>
        <w:r w:rsidR="000D0AEA">
          <w:rPr>
            <w:noProof/>
            <w:webHidden/>
          </w:rPr>
          <w:instrText xml:space="preserve"> PAGEREF _Toc413443148 \h </w:instrText>
        </w:r>
        <w:r w:rsidR="000D0AEA">
          <w:rPr>
            <w:noProof/>
            <w:webHidden/>
          </w:rPr>
        </w:r>
        <w:r w:rsidR="000D0AEA">
          <w:rPr>
            <w:noProof/>
            <w:webHidden/>
          </w:rPr>
          <w:fldChar w:fldCharType="separate"/>
        </w:r>
        <w:r w:rsidR="004059E6">
          <w:rPr>
            <w:noProof/>
            <w:webHidden/>
          </w:rPr>
          <w:t>29</w:t>
        </w:r>
        <w:r w:rsidR="000D0AEA">
          <w:rPr>
            <w:noProof/>
            <w:webHidden/>
          </w:rPr>
          <w:fldChar w:fldCharType="end"/>
        </w:r>
      </w:hyperlink>
    </w:p>
    <w:p w14:paraId="039BDB7D"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49" w:history="1">
        <w:r w:rsidR="000D0AEA" w:rsidRPr="00DA12F8">
          <w:rPr>
            <w:rStyle w:val="Hyperlink"/>
            <w:noProof/>
          </w:rPr>
          <w:t>HUD</w:t>
        </w:r>
        <w:r w:rsidR="000D0AEA">
          <w:rPr>
            <w:noProof/>
            <w:webHidden/>
          </w:rPr>
          <w:tab/>
        </w:r>
        <w:r w:rsidR="000D0AEA">
          <w:rPr>
            <w:noProof/>
            <w:webHidden/>
          </w:rPr>
          <w:fldChar w:fldCharType="begin"/>
        </w:r>
        <w:r w:rsidR="000D0AEA">
          <w:rPr>
            <w:noProof/>
            <w:webHidden/>
          </w:rPr>
          <w:instrText xml:space="preserve"> PAGEREF _Toc413443149 \h </w:instrText>
        </w:r>
        <w:r w:rsidR="000D0AEA">
          <w:rPr>
            <w:noProof/>
            <w:webHidden/>
          </w:rPr>
        </w:r>
        <w:r w:rsidR="000D0AEA">
          <w:rPr>
            <w:noProof/>
            <w:webHidden/>
          </w:rPr>
          <w:fldChar w:fldCharType="separate"/>
        </w:r>
        <w:r w:rsidR="004059E6">
          <w:rPr>
            <w:noProof/>
            <w:webHidden/>
          </w:rPr>
          <w:t>30</w:t>
        </w:r>
        <w:r w:rsidR="000D0AEA">
          <w:rPr>
            <w:noProof/>
            <w:webHidden/>
          </w:rPr>
          <w:fldChar w:fldCharType="end"/>
        </w:r>
      </w:hyperlink>
    </w:p>
    <w:p w14:paraId="0D400F0C"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50" w:history="1">
        <w:r w:rsidR="000D0AEA" w:rsidRPr="00DA12F8">
          <w:rPr>
            <w:rStyle w:val="Hyperlink"/>
            <w:noProof/>
          </w:rPr>
          <w:t>Ability Bar</w:t>
        </w:r>
        <w:r w:rsidR="000D0AEA">
          <w:rPr>
            <w:noProof/>
            <w:webHidden/>
          </w:rPr>
          <w:tab/>
        </w:r>
        <w:r w:rsidR="000D0AEA">
          <w:rPr>
            <w:noProof/>
            <w:webHidden/>
          </w:rPr>
          <w:fldChar w:fldCharType="begin"/>
        </w:r>
        <w:r w:rsidR="000D0AEA">
          <w:rPr>
            <w:noProof/>
            <w:webHidden/>
          </w:rPr>
          <w:instrText xml:space="preserve"> PAGEREF _Toc413443150 \h </w:instrText>
        </w:r>
        <w:r w:rsidR="000D0AEA">
          <w:rPr>
            <w:noProof/>
            <w:webHidden/>
          </w:rPr>
        </w:r>
        <w:r w:rsidR="000D0AEA">
          <w:rPr>
            <w:noProof/>
            <w:webHidden/>
          </w:rPr>
          <w:fldChar w:fldCharType="separate"/>
        </w:r>
        <w:r w:rsidR="004059E6">
          <w:rPr>
            <w:noProof/>
            <w:webHidden/>
          </w:rPr>
          <w:t>30</w:t>
        </w:r>
        <w:r w:rsidR="000D0AEA">
          <w:rPr>
            <w:noProof/>
            <w:webHidden/>
          </w:rPr>
          <w:fldChar w:fldCharType="end"/>
        </w:r>
      </w:hyperlink>
    </w:p>
    <w:p w14:paraId="6D8E0185"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51" w:history="1">
        <w:r w:rsidR="000D0AEA" w:rsidRPr="00DA12F8">
          <w:rPr>
            <w:rStyle w:val="Hyperlink"/>
            <w:noProof/>
          </w:rPr>
          <w:t>Mouse Cursor</w:t>
        </w:r>
        <w:r w:rsidR="000D0AEA">
          <w:rPr>
            <w:noProof/>
            <w:webHidden/>
          </w:rPr>
          <w:tab/>
        </w:r>
        <w:r w:rsidR="000D0AEA">
          <w:rPr>
            <w:noProof/>
            <w:webHidden/>
          </w:rPr>
          <w:fldChar w:fldCharType="begin"/>
        </w:r>
        <w:r w:rsidR="000D0AEA">
          <w:rPr>
            <w:noProof/>
            <w:webHidden/>
          </w:rPr>
          <w:instrText xml:space="preserve"> PAGEREF _Toc413443151 \h </w:instrText>
        </w:r>
        <w:r w:rsidR="000D0AEA">
          <w:rPr>
            <w:noProof/>
            <w:webHidden/>
          </w:rPr>
        </w:r>
        <w:r w:rsidR="000D0AEA">
          <w:rPr>
            <w:noProof/>
            <w:webHidden/>
          </w:rPr>
          <w:fldChar w:fldCharType="separate"/>
        </w:r>
        <w:r w:rsidR="004059E6">
          <w:rPr>
            <w:noProof/>
            <w:webHidden/>
          </w:rPr>
          <w:t>32</w:t>
        </w:r>
        <w:r w:rsidR="000D0AEA">
          <w:rPr>
            <w:noProof/>
            <w:webHidden/>
          </w:rPr>
          <w:fldChar w:fldCharType="end"/>
        </w:r>
      </w:hyperlink>
    </w:p>
    <w:p w14:paraId="7BDD3410"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52" w:history="1">
        <w:r w:rsidR="000D0AEA" w:rsidRPr="00DA12F8">
          <w:rPr>
            <w:rStyle w:val="Hyperlink"/>
            <w:noProof/>
          </w:rPr>
          <w:t xml:space="preserve">  Player Health Bar</w:t>
        </w:r>
        <w:r w:rsidR="000D0AEA">
          <w:rPr>
            <w:noProof/>
            <w:webHidden/>
          </w:rPr>
          <w:tab/>
        </w:r>
        <w:r w:rsidR="000D0AEA">
          <w:rPr>
            <w:noProof/>
            <w:webHidden/>
          </w:rPr>
          <w:fldChar w:fldCharType="begin"/>
        </w:r>
        <w:r w:rsidR="000D0AEA">
          <w:rPr>
            <w:noProof/>
            <w:webHidden/>
          </w:rPr>
          <w:instrText xml:space="preserve"> PAGEREF _Toc413443152 \h </w:instrText>
        </w:r>
        <w:r w:rsidR="000D0AEA">
          <w:rPr>
            <w:noProof/>
            <w:webHidden/>
          </w:rPr>
        </w:r>
        <w:r w:rsidR="000D0AEA">
          <w:rPr>
            <w:noProof/>
            <w:webHidden/>
          </w:rPr>
          <w:fldChar w:fldCharType="separate"/>
        </w:r>
        <w:r w:rsidR="004059E6">
          <w:rPr>
            <w:noProof/>
            <w:webHidden/>
          </w:rPr>
          <w:t>32</w:t>
        </w:r>
        <w:r w:rsidR="000D0AEA">
          <w:rPr>
            <w:noProof/>
            <w:webHidden/>
          </w:rPr>
          <w:fldChar w:fldCharType="end"/>
        </w:r>
      </w:hyperlink>
    </w:p>
    <w:p w14:paraId="7023479D"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53" w:history="1">
        <w:r w:rsidR="000D0AEA" w:rsidRPr="00DA12F8">
          <w:rPr>
            <w:rStyle w:val="Hyperlink"/>
            <w:noProof/>
          </w:rPr>
          <w:t xml:space="preserve">  Enemy Health Bar</w:t>
        </w:r>
        <w:r w:rsidR="000D0AEA">
          <w:rPr>
            <w:noProof/>
            <w:webHidden/>
          </w:rPr>
          <w:tab/>
        </w:r>
        <w:r w:rsidR="000D0AEA">
          <w:rPr>
            <w:noProof/>
            <w:webHidden/>
          </w:rPr>
          <w:fldChar w:fldCharType="begin"/>
        </w:r>
        <w:r w:rsidR="000D0AEA">
          <w:rPr>
            <w:noProof/>
            <w:webHidden/>
          </w:rPr>
          <w:instrText xml:space="preserve"> PAGEREF _Toc413443153 \h </w:instrText>
        </w:r>
        <w:r w:rsidR="000D0AEA">
          <w:rPr>
            <w:noProof/>
            <w:webHidden/>
          </w:rPr>
        </w:r>
        <w:r w:rsidR="000D0AEA">
          <w:rPr>
            <w:noProof/>
            <w:webHidden/>
          </w:rPr>
          <w:fldChar w:fldCharType="separate"/>
        </w:r>
        <w:r w:rsidR="004059E6">
          <w:rPr>
            <w:noProof/>
            <w:webHidden/>
          </w:rPr>
          <w:t>32</w:t>
        </w:r>
        <w:r w:rsidR="000D0AEA">
          <w:rPr>
            <w:noProof/>
            <w:webHidden/>
          </w:rPr>
          <w:fldChar w:fldCharType="end"/>
        </w:r>
      </w:hyperlink>
    </w:p>
    <w:p w14:paraId="147F5157"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54" w:history="1">
        <w:r w:rsidR="000D0AEA" w:rsidRPr="00DA12F8">
          <w:rPr>
            <w:rStyle w:val="Hyperlink"/>
            <w:noProof/>
          </w:rPr>
          <w:t xml:space="preserve"> Damage Out Counter</w:t>
        </w:r>
        <w:r w:rsidR="000D0AEA">
          <w:rPr>
            <w:noProof/>
            <w:webHidden/>
          </w:rPr>
          <w:tab/>
        </w:r>
        <w:r w:rsidR="000D0AEA">
          <w:rPr>
            <w:noProof/>
            <w:webHidden/>
          </w:rPr>
          <w:fldChar w:fldCharType="begin"/>
        </w:r>
        <w:r w:rsidR="000D0AEA">
          <w:rPr>
            <w:noProof/>
            <w:webHidden/>
          </w:rPr>
          <w:instrText xml:space="preserve"> PAGEREF _Toc413443154 \h </w:instrText>
        </w:r>
        <w:r w:rsidR="000D0AEA">
          <w:rPr>
            <w:noProof/>
            <w:webHidden/>
          </w:rPr>
        </w:r>
        <w:r w:rsidR="000D0AEA">
          <w:rPr>
            <w:noProof/>
            <w:webHidden/>
          </w:rPr>
          <w:fldChar w:fldCharType="separate"/>
        </w:r>
        <w:r w:rsidR="004059E6">
          <w:rPr>
            <w:noProof/>
            <w:webHidden/>
          </w:rPr>
          <w:t>32</w:t>
        </w:r>
        <w:r w:rsidR="000D0AEA">
          <w:rPr>
            <w:noProof/>
            <w:webHidden/>
          </w:rPr>
          <w:fldChar w:fldCharType="end"/>
        </w:r>
      </w:hyperlink>
    </w:p>
    <w:p w14:paraId="73604175"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55" w:history="1">
        <w:r w:rsidR="000D0AEA" w:rsidRPr="00DA12F8">
          <w:rPr>
            <w:rStyle w:val="Hyperlink"/>
            <w:noProof/>
          </w:rPr>
          <w:t xml:space="preserve"> Souls Bar</w:t>
        </w:r>
        <w:r w:rsidR="000D0AEA">
          <w:rPr>
            <w:noProof/>
            <w:webHidden/>
          </w:rPr>
          <w:tab/>
        </w:r>
        <w:r w:rsidR="000D0AEA">
          <w:rPr>
            <w:noProof/>
            <w:webHidden/>
          </w:rPr>
          <w:fldChar w:fldCharType="begin"/>
        </w:r>
        <w:r w:rsidR="000D0AEA">
          <w:rPr>
            <w:noProof/>
            <w:webHidden/>
          </w:rPr>
          <w:instrText xml:space="preserve"> PAGEREF _Toc413443155 \h </w:instrText>
        </w:r>
        <w:r w:rsidR="000D0AEA">
          <w:rPr>
            <w:noProof/>
            <w:webHidden/>
          </w:rPr>
        </w:r>
        <w:r w:rsidR="000D0AEA">
          <w:rPr>
            <w:noProof/>
            <w:webHidden/>
          </w:rPr>
          <w:fldChar w:fldCharType="separate"/>
        </w:r>
        <w:r w:rsidR="004059E6">
          <w:rPr>
            <w:noProof/>
            <w:webHidden/>
          </w:rPr>
          <w:t>33</w:t>
        </w:r>
        <w:r w:rsidR="000D0AEA">
          <w:rPr>
            <w:noProof/>
            <w:webHidden/>
          </w:rPr>
          <w:fldChar w:fldCharType="end"/>
        </w:r>
      </w:hyperlink>
    </w:p>
    <w:p w14:paraId="4EBC10F3" w14:textId="77777777" w:rsidR="000D0AEA" w:rsidRDefault="0023167F">
      <w:pPr>
        <w:pStyle w:val="TOC1"/>
        <w:tabs>
          <w:tab w:val="right" w:leader="dot" w:pos="8630"/>
        </w:tabs>
        <w:rPr>
          <w:rFonts w:asciiTheme="minorHAnsi" w:eastAsiaTheme="minorEastAsia" w:hAnsiTheme="minorHAnsi" w:cstheme="minorBidi"/>
          <w:noProof/>
          <w:color w:val="auto"/>
          <w:sz w:val="22"/>
          <w:szCs w:val="22"/>
        </w:rPr>
      </w:pPr>
      <w:hyperlink w:anchor="_Toc413443156" w:history="1">
        <w:r w:rsidR="000D0AEA" w:rsidRPr="00DA12F8">
          <w:rPr>
            <w:rStyle w:val="Hyperlink"/>
            <w:noProof/>
          </w:rPr>
          <w:t>Environment</w:t>
        </w:r>
        <w:r w:rsidR="000D0AEA">
          <w:rPr>
            <w:noProof/>
            <w:webHidden/>
          </w:rPr>
          <w:tab/>
        </w:r>
        <w:r w:rsidR="000D0AEA">
          <w:rPr>
            <w:noProof/>
            <w:webHidden/>
          </w:rPr>
          <w:fldChar w:fldCharType="begin"/>
        </w:r>
        <w:r w:rsidR="000D0AEA">
          <w:rPr>
            <w:noProof/>
            <w:webHidden/>
          </w:rPr>
          <w:instrText xml:space="preserve"> PAGEREF _Toc413443156 \h </w:instrText>
        </w:r>
        <w:r w:rsidR="000D0AEA">
          <w:rPr>
            <w:noProof/>
            <w:webHidden/>
          </w:rPr>
        </w:r>
        <w:r w:rsidR="000D0AEA">
          <w:rPr>
            <w:noProof/>
            <w:webHidden/>
          </w:rPr>
          <w:fldChar w:fldCharType="separate"/>
        </w:r>
        <w:r w:rsidR="004059E6">
          <w:rPr>
            <w:noProof/>
            <w:webHidden/>
          </w:rPr>
          <w:t>33</w:t>
        </w:r>
        <w:r w:rsidR="000D0AEA">
          <w:rPr>
            <w:noProof/>
            <w:webHidden/>
          </w:rPr>
          <w:fldChar w:fldCharType="end"/>
        </w:r>
      </w:hyperlink>
    </w:p>
    <w:p w14:paraId="1FE32667" w14:textId="77777777" w:rsidR="000D0AEA" w:rsidRDefault="0023167F">
      <w:pPr>
        <w:pStyle w:val="TOC2"/>
        <w:tabs>
          <w:tab w:val="right" w:leader="dot" w:pos="8630"/>
        </w:tabs>
        <w:rPr>
          <w:rFonts w:asciiTheme="minorHAnsi" w:eastAsiaTheme="minorEastAsia" w:hAnsiTheme="minorHAnsi" w:cstheme="minorBidi"/>
          <w:noProof/>
          <w:color w:val="auto"/>
          <w:sz w:val="22"/>
          <w:szCs w:val="22"/>
        </w:rPr>
      </w:pPr>
      <w:hyperlink w:anchor="_Toc413443157" w:history="1">
        <w:r w:rsidR="000D0AEA" w:rsidRPr="00DA12F8">
          <w:rPr>
            <w:rStyle w:val="Hyperlink"/>
            <w:noProof/>
          </w:rPr>
          <w:t>Level Breakdown</w:t>
        </w:r>
        <w:r w:rsidR="000D0AEA">
          <w:rPr>
            <w:noProof/>
            <w:webHidden/>
          </w:rPr>
          <w:tab/>
        </w:r>
        <w:r w:rsidR="000D0AEA">
          <w:rPr>
            <w:noProof/>
            <w:webHidden/>
          </w:rPr>
          <w:fldChar w:fldCharType="begin"/>
        </w:r>
        <w:r w:rsidR="000D0AEA">
          <w:rPr>
            <w:noProof/>
            <w:webHidden/>
          </w:rPr>
          <w:instrText xml:space="preserve"> PAGEREF _Toc413443157 \h </w:instrText>
        </w:r>
        <w:r w:rsidR="000D0AEA">
          <w:rPr>
            <w:noProof/>
            <w:webHidden/>
          </w:rPr>
        </w:r>
        <w:r w:rsidR="000D0AEA">
          <w:rPr>
            <w:noProof/>
            <w:webHidden/>
          </w:rPr>
          <w:fldChar w:fldCharType="separate"/>
        </w:r>
        <w:r w:rsidR="004059E6">
          <w:rPr>
            <w:noProof/>
            <w:webHidden/>
          </w:rPr>
          <w:t>33</w:t>
        </w:r>
        <w:r w:rsidR="000D0AEA">
          <w:rPr>
            <w:noProof/>
            <w:webHidden/>
          </w:rPr>
          <w:fldChar w:fldCharType="end"/>
        </w:r>
      </w:hyperlink>
    </w:p>
    <w:p w14:paraId="6844F503"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58" w:history="1">
        <w:r w:rsidR="000D0AEA" w:rsidRPr="00DA12F8">
          <w:rPr>
            <w:rStyle w:val="Hyperlink"/>
            <w:noProof/>
          </w:rPr>
          <w:t>Museum Lab</w:t>
        </w:r>
        <w:r w:rsidR="000D0AEA">
          <w:rPr>
            <w:noProof/>
            <w:webHidden/>
          </w:rPr>
          <w:tab/>
        </w:r>
        <w:r w:rsidR="000D0AEA">
          <w:rPr>
            <w:noProof/>
            <w:webHidden/>
          </w:rPr>
          <w:fldChar w:fldCharType="begin"/>
        </w:r>
        <w:r w:rsidR="000D0AEA">
          <w:rPr>
            <w:noProof/>
            <w:webHidden/>
          </w:rPr>
          <w:instrText xml:space="preserve"> PAGEREF _Toc413443158 \h </w:instrText>
        </w:r>
        <w:r w:rsidR="000D0AEA">
          <w:rPr>
            <w:noProof/>
            <w:webHidden/>
          </w:rPr>
        </w:r>
        <w:r w:rsidR="000D0AEA">
          <w:rPr>
            <w:noProof/>
            <w:webHidden/>
          </w:rPr>
          <w:fldChar w:fldCharType="separate"/>
        </w:r>
        <w:r w:rsidR="004059E6">
          <w:rPr>
            <w:noProof/>
            <w:webHidden/>
          </w:rPr>
          <w:t>33</w:t>
        </w:r>
        <w:r w:rsidR="000D0AEA">
          <w:rPr>
            <w:noProof/>
            <w:webHidden/>
          </w:rPr>
          <w:fldChar w:fldCharType="end"/>
        </w:r>
      </w:hyperlink>
    </w:p>
    <w:p w14:paraId="38786BC0"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59" w:history="1">
        <w:r w:rsidR="000D0AEA" w:rsidRPr="00DA12F8">
          <w:rPr>
            <w:rStyle w:val="Hyperlink"/>
            <w:noProof/>
          </w:rPr>
          <w:t>Museum Exhibit</w:t>
        </w:r>
        <w:r w:rsidR="000D0AEA">
          <w:rPr>
            <w:noProof/>
            <w:webHidden/>
          </w:rPr>
          <w:tab/>
        </w:r>
        <w:r w:rsidR="000D0AEA">
          <w:rPr>
            <w:noProof/>
            <w:webHidden/>
          </w:rPr>
          <w:fldChar w:fldCharType="begin"/>
        </w:r>
        <w:r w:rsidR="000D0AEA">
          <w:rPr>
            <w:noProof/>
            <w:webHidden/>
          </w:rPr>
          <w:instrText xml:space="preserve"> PAGEREF _Toc413443159 \h </w:instrText>
        </w:r>
        <w:r w:rsidR="000D0AEA">
          <w:rPr>
            <w:noProof/>
            <w:webHidden/>
          </w:rPr>
        </w:r>
        <w:r w:rsidR="000D0AEA">
          <w:rPr>
            <w:noProof/>
            <w:webHidden/>
          </w:rPr>
          <w:fldChar w:fldCharType="separate"/>
        </w:r>
        <w:r w:rsidR="004059E6">
          <w:rPr>
            <w:noProof/>
            <w:webHidden/>
          </w:rPr>
          <w:t>34</w:t>
        </w:r>
        <w:r w:rsidR="000D0AEA">
          <w:rPr>
            <w:noProof/>
            <w:webHidden/>
          </w:rPr>
          <w:fldChar w:fldCharType="end"/>
        </w:r>
      </w:hyperlink>
    </w:p>
    <w:p w14:paraId="7ECA81A8"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60" w:history="1">
        <w:r w:rsidR="000D0AEA" w:rsidRPr="00DA12F8">
          <w:rPr>
            <w:rStyle w:val="Hyperlink"/>
            <w:noProof/>
          </w:rPr>
          <w:t>Museum Interior</w:t>
        </w:r>
        <w:r w:rsidR="000D0AEA">
          <w:rPr>
            <w:noProof/>
            <w:webHidden/>
          </w:rPr>
          <w:tab/>
        </w:r>
        <w:r w:rsidR="000D0AEA">
          <w:rPr>
            <w:noProof/>
            <w:webHidden/>
          </w:rPr>
          <w:fldChar w:fldCharType="begin"/>
        </w:r>
        <w:r w:rsidR="000D0AEA">
          <w:rPr>
            <w:noProof/>
            <w:webHidden/>
          </w:rPr>
          <w:instrText xml:space="preserve"> PAGEREF _Toc413443160 \h </w:instrText>
        </w:r>
        <w:r w:rsidR="000D0AEA">
          <w:rPr>
            <w:noProof/>
            <w:webHidden/>
          </w:rPr>
        </w:r>
        <w:r w:rsidR="000D0AEA">
          <w:rPr>
            <w:noProof/>
            <w:webHidden/>
          </w:rPr>
          <w:fldChar w:fldCharType="separate"/>
        </w:r>
        <w:r w:rsidR="004059E6">
          <w:rPr>
            <w:noProof/>
            <w:webHidden/>
          </w:rPr>
          <w:t>35</w:t>
        </w:r>
        <w:r w:rsidR="000D0AEA">
          <w:rPr>
            <w:noProof/>
            <w:webHidden/>
          </w:rPr>
          <w:fldChar w:fldCharType="end"/>
        </w:r>
      </w:hyperlink>
    </w:p>
    <w:p w14:paraId="39DD133A"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61" w:history="1">
        <w:r w:rsidR="000D0AEA" w:rsidRPr="00DA12F8">
          <w:rPr>
            <w:rStyle w:val="Hyperlink"/>
            <w:noProof/>
          </w:rPr>
          <w:t>Museum Exterior</w:t>
        </w:r>
        <w:r w:rsidR="000D0AEA">
          <w:rPr>
            <w:noProof/>
            <w:webHidden/>
          </w:rPr>
          <w:tab/>
        </w:r>
        <w:r w:rsidR="000D0AEA">
          <w:rPr>
            <w:noProof/>
            <w:webHidden/>
          </w:rPr>
          <w:fldChar w:fldCharType="begin"/>
        </w:r>
        <w:r w:rsidR="000D0AEA">
          <w:rPr>
            <w:noProof/>
            <w:webHidden/>
          </w:rPr>
          <w:instrText xml:space="preserve"> PAGEREF _Toc413443161 \h </w:instrText>
        </w:r>
        <w:r w:rsidR="000D0AEA">
          <w:rPr>
            <w:noProof/>
            <w:webHidden/>
          </w:rPr>
        </w:r>
        <w:r w:rsidR="000D0AEA">
          <w:rPr>
            <w:noProof/>
            <w:webHidden/>
          </w:rPr>
          <w:fldChar w:fldCharType="separate"/>
        </w:r>
        <w:r w:rsidR="004059E6">
          <w:rPr>
            <w:noProof/>
            <w:webHidden/>
          </w:rPr>
          <w:t>35</w:t>
        </w:r>
        <w:r w:rsidR="000D0AEA">
          <w:rPr>
            <w:noProof/>
            <w:webHidden/>
          </w:rPr>
          <w:fldChar w:fldCharType="end"/>
        </w:r>
      </w:hyperlink>
    </w:p>
    <w:p w14:paraId="71376206" w14:textId="77777777" w:rsidR="000D0AEA" w:rsidRDefault="0023167F">
      <w:pPr>
        <w:pStyle w:val="TOC3"/>
        <w:tabs>
          <w:tab w:val="right" w:leader="dot" w:pos="8630"/>
        </w:tabs>
        <w:rPr>
          <w:rFonts w:asciiTheme="minorHAnsi" w:eastAsiaTheme="minorEastAsia" w:hAnsiTheme="minorHAnsi" w:cstheme="minorBidi"/>
          <w:noProof/>
          <w:color w:val="auto"/>
          <w:sz w:val="22"/>
          <w:szCs w:val="22"/>
        </w:rPr>
      </w:pPr>
      <w:hyperlink w:anchor="_Toc413443162" w:history="1">
        <w:r w:rsidR="000D0AEA" w:rsidRPr="00DA12F8">
          <w:rPr>
            <w:rStyle w:val="Hyperlink"/>
            <w:noProof/>
          </w:rPr>
          <w:t>Boss Arena</w:t>
        </w:r>
        <w:r w:rsidR="000D0AEA">
          <w:rPr>
            <w:noProof/>
            <w:webHidden/>
          </w:rPr>
          <w:tab/>
        </w:r>
        <w:r w:rsidR="000D0AEA">
          <w:rPr>
            <w:noProof/>
            <w:webHidden/>
          </w:rPr>
          <w:fldChar w:fldCharType="begin"/>
        </w:r>
        <w:r w:rsidR="000D0AEA">
          <w:rPr>
            <w:noProof/>
            <w:webHidden/>
          </w:rPr>
          <w:instrText xml:space="preserve"> PAGEREF _Toc413443162 \h </w:instrText>
        </w:r>
        <w:r w:rsidR="000D0AEA">
          <w:rPr>
            <w:noProof/>
            <w:webHidden/>
          </w:rPr>
        </w:r>
        <w:r w:rsidR="000D0AEA">
          <w:rPr>
            <w:noProof/>
            <w:webHidden/>
          </w:rPr>
          <w:fldChar w:fldCharType="separate"/>
        </w:r>
        <w:r w:rsidR="004059E6">
          <w:rPr>
            <w:noProof/>
            <w:webHidden/>
          </w:rPr>
          <w:t>36</w:t>
        </w:r>
        <w:r w:rsidR="000D0AEA">
          <w:rPr>
            <w:noProof/>
            <w:webHidden/>
          </w:rPr>
          <w:fldChar w:fldCharType="end"/>
        </w:r>
      </w:hyperlink>
    </w:p>
    <w:p w14:paraId="74B864BB" w14:textId="77777777" w:rsidR="000D0AEA" w:rsidRDefault="000D0AEA">
      <w:pPr>
        <w:tabs>
          <w:tab w:val="left" w:pos="2348"/>
        </w:tabs>
        <w:rPr>
          <w:b/>
          <w:sz w:val="36"/>
        </w:rPr>
      </w:pPr>
      <w:r>
        <w:rPr>
          <w:b/>
          <w:sz w:val="36"/>
        </w:rPr>
        <w:fldChar w:fldCharType="end"/>
      </w:r>
    </w:p>
    <w:p w14:paraId="60FD5125" w14:textId="77777777" w:rsidR="007F581D" w:rsidRDefault="007F581D"/>
    <w:p w14:paraId="711ED1FA" w14:textId="77777777" w:rsidR="007F581D" w:rsidRDefault="007F581D">
      <w:pPr>
        <w:tabs>
          <w:tab w:val="left" w:pos="2348"/>
        </w:tabs>
      </w:pPr>
    </w:p>
    <w:p w14:paraId="466A6658" w14:textId="77777777" w:rsidR="007F581D" w:rsidRDefault="009603F5">
      <w:pPr>
        <w:pStyle w:val="Heading1"/>
        <w:tabs>
          <w:tab w:val="left" w:pos="2348"/>
        </w:tabs>
        <w:contextualSpacing w:val="0"/>
      </w:pPr>
      <w:bookmarkStart w:id="2" w:name="h.jq7u0qf6t7hv" w:colFirst="0" w:colLast="0"/>
      <w:bookmarkStart w:id="3" w:name="_Toc413443104"/>
      <w:bookmarkEnd w:id="2"/>
      <w:r>
        <w:lastRenderedPageBreak/>
        <w:t>Concept</w:t>
      </w:r>
      <w:bookmarkEnd w:id="3"/>
    </w:p>
    <w:p w14:paraId="7AE527FD" w14:textId="77777777" w:rsidR="007F581D" w:rsidRDefault="009603F5">
      <w:pPr>
        <w:pStyle w:val="Heading2"/>
        <w:tabs>
          <w:tab w:val="left" w:pos="2348"/>
        </w:tabs>
        <w:contextualSpacing w:val="0"/>
      </w:pPr>
      <w:bookmarkStart w:id="4" w:name="h.hosks630kl4p" w:colFirst="0" w:colLast="0"/>
      <w:bookmarkStart w:id="5" w:name="_Toc413443105"/>
      <w:bookmarkEnd w:id="4"/>
      <w:r>
        <w:t>High Concept</w:t>
      </w:r>
      <w:bookmarkEnd w:id="5"/>
    </w:p>
    <w:p w14:paraId="443C15F0" w14:textId="48FCF23A" w:rsidR="007F581D" w:rsidRDefault="0010542A">
      <w:pPr>
        <w:tabs>
          <w:tab w:val="left" w:pos="2348"/>
        </w:tabs>
      </w:pPr>
      <w:r>
        <w:t>The player commands an ancient and powerful demigod</w:t>
      </w:r>
      <w:r w:rsidR="009603F5">
        <w:t>,</w:t>
      </w:r>
      <w:r>
        <w:t xml:space="preserve"> and cuts their way through a museum, absorbing the</w:t>
      </w:r>
      <w:r w:rsidR="009603F5">
        <w:t xml:space="preserve"> souls </w:t>
      </w:r>
      <w:r>
        <w:t xml:space="preserve">of victims, </w:t>
      </w:r>
      <w:r w:rsidR="009603F5">
        <w:t xml:space="preserve">and gaining power to evolve the </w:t>
      </w:r>
      <w:r>
        <w:t>player’s</w:t>
      </w:r>
      <w:r w:rsidR="009603F5">
        <w:t xml:space="preserve"> weapons and armor. </w:t>
      </w:r>
    </w:p>
    <w:p w14:paraId="502269EF" w14:textId="77777777" w:rsidR="007F581D" w:rsidRDefault="009603F5">
      <w:pPr>
        <w:pStyle w:val="Heading2"/>
        <w:tabs>
          <w:tab w:val="left" w:pos="2348"/>
        </w:tabs>
        <w:contextualSpacing w:val="0"/>
      </w:pPr>
      <w:bookmarkStart w:id="6" w:name="h.m6bf8zaxqsvv" w:colFirst="0" w:colLast="0"/>
      <w:bookmarkStart w:id="7" w:name="_Toc413443106"/>
      <w:bookmarkEnd w:id="6"/>
      <w:r>
        <w:t>Game Description</w:t>
      </w:r>
      <w:bookmarkEnd w:id="7"/>
    </w:p>
    <w:p w14:paraId="5346D62E" w14:textId="77777777" w:rsidR="007F581D" w:rsidRDefault="009603F5">
      <w:pPr>
        <w:tabs>
          <w:tab w:val="left" w:pos="2348"/>
        </w:tabs>
      </w:pPr>
      <w:r>
        <w:rPr>
          <w:b/>
        </w:rPr>
        <w:t>Game Goals</w:t>
      </w:r>
    </w:p>
    <w:p w14:paraId="5F93932D" w14:textId="77777777" w:rsidR="007F581D" w:rsidRDefault="009603F5">
      <w:pPr>
        <w:numPr>
          <w:ilvl w:val="0"/>
          <w:numId w:val="11"/>
        </w:numPr>
        <w:tabs>
          <w:tab w:val="left" w:pos="2348"/>
        </w:tabs>
        <w:ind w:hanging="359"/>
        <w:contextualSpacing/>
      </w:pPr>
      <w:r>
        <w:t xml:space="preserve">Provide the player with other-worldly strength and power through melee combat and ancient god-like abilities. </w:t>
      </w:r>
    </w:p>
    <w:p w14:paraId="3B8217D7" w14:textId="1C4BA24E" w:rsidR="007F581D" w:rsidRDefault="009603F5">
      <w:pPr>
        <w:numPr>
          <w:ilvl w:val="0"/>
          <w:numId w:val="11"/>
        </w:numPr>
        <w:tabs>
          <w:tab w:val="left" w:pos="2348"/>
        </w:tabs>
        <w:ind w:hanging="359"/>
        <w:contextualSpacing/>
      </w:pPr>
      <w:r>
        <w:t>Create a sense of superiority through domi</w:t>
      </w:r>
      <w:r w:rsidR="0010542A">
        <w:t>nating lightly armed humans.</w:t>
      </w:r>
    </w:p>
    <w:p w14:paraId="08D95B91" w14:textId="77777777" w:rsidR="007F581D" w:rsidRDefault="009603F5">
      <w:pPr>
        <w:numPr>
          <w:ilvl w:val="0"/>
          <w:numId w:val="11"/>
        </w:numPr>
        <w:tabs>
          <w:tab w:val="left" w:pos="2348"/>
        </w:tabs>
        <w:ind w:hanging="359"/>
        <w:contextualSpacing/>
      </w:pPr>
      <w:r>
        <w:t>Require a small level of skill to counter the attacks of powerful humans with advanced modern technology of the time.</w:t>
      </w:r>
    </w:p>
    <w:p w14:paraId="1C76E6C0" w14:textId="77777777" w:rsidR="007F581D" w:rsidRDefault="009603F5">
      <w:pPr>
        <w:pStyle w:val="Heading2"/>
        <w:tabs>
          <w:tab w:val="left" w:pos="2348"/>
        </w:tabs>
        <w:contextualSpacing w:val="0"/>
      </w:pPr>
      <w:bookmarkStart w:id="8" w:name="h.h848g0pcljba" w:colFirst="0" w:colLast="0"/>
      <w:bookmarkStart w:id="9" w:name="_Toc413443107"/>
      <w:bookmarkEnd w:id="8"/>
      <w:r>
        <w:t>Game Features</w:t>
      </w:r>
      <w:bookmarkEnd w:id="9"/>
    </w:p>
    <w:p w14:paraId="187F280C" w14:textId="77777777" w:rsidR="007F581D" w:rsidRDefault="009603F5">
      <w:pPr>
        <w:pStyle w:val="Heading3"/>
        <w:tabs>
          <w:tab w:val="left" w:pos="2348"/>
        </w:tabs>
        <w:contextualSpacing w:val="0"/>
      </w:pPr>
      <w:bookmarkStart w:id="10" w:name="h.yi5nksn3oa2k" w:colFirst="0" w:colLast="0"/>
      <w:bookmarkStart w:id="11" w:name="_Toc413443108"/>
      <w:bookmarkEnd w:id="10"/>
      <w:r>
        <w:t>Genre and Location</w:t>
      </w:r>
      <w:bookmarkEnd w:id="11"/>
    </w:p>
    <w:p w14:paraId="61301519" w14:textId="7F384396" w:rsidR="007F581D" w:rsidRDefault="009603F5">
      <w:pPr>
        <w:numPr>
          <w:ilvl w:val="0"/>
          <w:numId w:val="9"/>
        </w:numPr>
        <w:tabs>
          <w:tab w:val="left" w:pos="2348"/>
        </w:tabs>
        <w:ind w:hanging="359"/>
        <w:contextualSpacing/>
      </w:pPr>
      <w:r>
        <w:t>Isometric</w:t>
      </w:r>
      <w:r w:rsidR="0010542A">
        <w:t xml:space="preserve"> hack </w:t>
      </w:r>
      <w:r>
        <w:t xml:space="preserve">and slash set in New York in the early 1950s. </w:t>
      </w:r>
    </w:p>
    <w:p w14:paraId="0CA63787" w14:textId="77777777" w:rsidR="007F581D" w:rsidRDefault="009603F5">
      <w:pPr>
        <w:pStyle w:val="Heading3"/>
        <w:tabs>
          <w:tab w:val="left" w:pos="2348"/>
        </w:tabs>
        <w:contextualSpacing w:val="0"/>
      </w:pPr>
      <w:bookmarkStart w:id="12" w:name="h.8gbuv1jfr4nj" w:colFirst="0" w:colLast="0"/>
      <w:bookmarkStart w:id="13" w:name="_Toc413443109"/>
      <w:bookmarkEnd w:id="12"/>
      <w:r>
        <w:t>Style</w:t>
      </w:r>
      <w:bookmarkEnd w:id="13"/>
    </w:p>
    <w:p w14:paraId="5FACE88B" w14:textId="77777777" w:rsidR="007F581D" w:rsidRDefault="009603F5">
      <w:pPr>
        <w:numPr>
          <w:ilvl w:val="0"/>
          <w:numId w:val="9"/>
        </w:numPr>
        <w:tabs>
          <w:tab w:val="left" w:pos="2348"/>
        </w:tabs>
        <w:ind w:hanging="359"/>
        <w:contextualSpacing/>
      </w:pPr>
      <w:r>
        <w:t>The player brings darkness and grit to an otherwise iconic and average depiction of 1950’s American culture. The art aesthetics are low-poly and basic shaded textures.</w:t>
      </w:r>
    </w:p>
    <w:p w14:paraId="076206AC" w14:textId="77777777" w:rsidR="007F581D" w:rsidRDefault="009603F5">
      <w:pPr>
        <w:pStyle w:val="Heading3"/>
        <w:tabs>
          <w:tab w:val="left" w:pos="2348"/>
        </w:tabs>
        <w:contextualSpacing w:val="0"/>
      </w:pPr>
      <w:bookmarkStart w:id="14" w:name="h.1htmyr7oasd2" w:colFirst="0" w:colLast="0"/>
      <w:bookmarkStart w:id="15" w:name="_Toc413443110"/>
      <w:bookmarkEnd w:id="14"/>
      <w:r>
        <w:t>Combat</w:t>
      </w:r>
      <w:bookmarkEnd w:id="15"/>
    </w:p>
    <w:p w14:paraId="56A6B6B8" w14:textId="77777777" w:rsidR="007F581D" w:rsidRDefault="009603F5">
      <w:pPr>
        <w:numPr>
          <w:ilvl w:val="0"/>
          <w:numId w:val="9"/>
        </w:numPr>
        <w:tabs>
          <w:tab w:val="left" w:pos="2348"/>
        </w:tabs>
        <w:ind w:hanging="359"/>
        <w:contextualSpacing/>
      </w:pPr>
      <w:r>
        <w:t xml:space="preserve">Combat is brutal and fast paced, as the player’s attacks are accentuated with other-worldly effects. </w:t>
      </w:r>
    </w:p>
    <w:p w14:paraId="0F7D243B" w14:textId="56BEB633" w:rsidR="007F581D" w:rsidRDefault="009603F5">
      <w:pPr>
        <w:numPr>
          <w:ilvl w:val="0"/>
          <w:numId w:val="9"/>
        </w:numPr>
        <w:tabs>
          <w:tab w:val="left" w:pos="2348"/>
        </w:tabs>
        <w:ind w:hanging="359"/>
        <w:contextualSpacing/>
      </w:pPr>
      <w:r>
        <w:t xml:space="preserve">Killing foes nets the player souls to reap and </w:t>
      </w:r>
      <w:r w:rsidR="0010542A">
        <w:t>are spent</w:t>
      </w:r>
      <w:r>
        <w:t xml:space="preserve"> on unlocking new talents.</w:t>
      </w:r>
    </w:p>
    <w:p w14:paraId="4EE39851" w14:textId="77777777" w:rsidR="007F581D" w:rsidRDefault="009603F5">
      <w:pPr>
        <w:pStyle w:val="Heading3"/>
        <w:tabs>
          <w:tab w:val="left" w:pos="2348"/>
        </w:tabs>
        <w:contextualSpacing w:val="0"/>
      </w:pPr>
      <w:bookmarkStart w:id="16" w:name="h.37inpvwkff8b" w:colFirst="0" w:colLast="0"/>
      <w:bookmarkStart w:id="17" w:name="_Toc413443111"/>
      <w:bookmarkEnd w:id="16"/>
      <w:r>
        <w:t>Leveling and Class</w:t>
      </w:r>
      <w:bookmarkEnd w:id="17"/>
    </w:p>
    <w:p w14:paraId="0C572DB3" w14:textId="386D5E12" w:rsidR="007F581D" w:rsidRDefault="009603F5">
      <w:pPr>
        <w:numPr>
          <w:ilvl w:val="0"/>
          <w:numId w:val="8"/>
        </w:numPr>
        <w:tabs>
          <w:tab w:val="left" w:pos="2348"/>
        </w:tabs>
        <w:ind w:hanging="359"/>
        <w:contextualSpacing/>
      </w:pPr>
      <w:r>
        <w:t xml:space="preserve">The player’s weapon </w:t>
      </w:r>
      <w:r w:rsidR="0010542A">
        <w:t xml:space="preserve">evolves </w:t>
      </w:r>
      <w:r>
        <w:t>into new shapes as the player selects various talents and perks.</w:t>
      </w:r>
    </w:p>
    <w:p w14:paraId="0780F071" w14:textId="12E88B99" w:rsidR="007F581D" w:rsidRDefault="009603F5">
      <w:pPr>
        <w:numPr>
          <w:ilvl w:val="0"/>
          <w:numId w:val="8"/>
        </w:numPr>
        <w:tabs>
          <w:tab w:val="left" w:pos="2348"/>
        </w:tabs>
        <w:ind w:hanging="359"/>
        <w:contextualSpacing/>
      </w:pPr>
      <w:r>
        <w:t>Talents and perks help accentuate the player’s preferred play-style, such as ranged damage, area of effect damage, increased direct damage,</w:t>
      </w:r>
      <w:r w:rsidR="0010542A">
        <w:t xml:space="preserve"> and</w:t>
      </w:r>
      <w:r>
        <w:t xml:space="preserve"> crowd control</w:t>
      </w:r>
      <w:r w:rsidR="0010542A">
        <w:t>.</w:t>
      </w:r>
    </w:p>
    <w:p w14:paraId="7894CC4E" w14:textId="77777777" w:rsidR="007F581D" w:rsidRDefault="009603F5">
      <w:pPr>
        <w:pStyle w:val="Heading1"/>
        <w:tabs>
          <w:tab w:val="left" w:pos="2348"/>
        </w:tabs>
        <w:contextualSpacing w:val="0"/>
      </w:pPr>
      <w:bookmarkStart w:id="18" w:name="h.5yo81p7612h3" w:colFirst="0" w:colLast="0"/>
      <w:bookmarkStart w:id="19" w:name="_Toc413443112"/>
      <w:bookmarkEnd w:id="18"/>
      <w:r>
        <w:lastRenderedPageBreak/>
        <w:t>Story</w:t>
      </w:r>
      <w:bookmarkEnd w:id="19"/>
    </w:p>
    <w:p w14:paraId="7F6EC172" w14:textId="77777777" w:rsidR="007F581D" w:rsidRDefault="009603F5">
      <w:pPr>
        <w:pStyle w:val="Heading2"/>
        <w:tabs>
          <w:tab w:val="left" w:pos="2348"/>
        </w:tabs>
        <w:contextualSpacing w:val="0"/>
      </w:pPr>
      <w:bookmarkStart w:id="20" w:name="h.7f9fvdzf8984" w:colFirst="0" w:colLast="0"/>
      <w:bookmarkStart w:id="21" w:name="_Toc413443113"/>
      <w:bookmarkEnd w:id="20"/>
      <w:r>
        <w:t>Story Synopsis</w:t>
      </w:r>
      <w:bookmarkEnd w:id="21"/>
    </w:p>
    <w:p w14:paraId="57002F05" w14:textId="77777777" w:rsidR="007F581D" w:rsidRDefault="009603F5">
      <w:pPr>
        <w:tabs>
          <w:tab w:val="left" w:pos="2348"/>
        </w:tabs>
      </w:pPr>
      <w:r>
        <w:t>A recently resurrected demigod uses his ancient sword to seek vengeance on humanity and surviving demigods of the past in 1950’s New York.</w:t>
      </w:r>
    </w:p>
    <w:p w14:paraId="3D18AF5A" w14:textId="77777777" w:rsidR="007F581D" w:rsidRDefault="009603F5">
      <w:pPr>
        <w:pStyle w:val="Heading2"/>
        <w:tabs>
          <w:tab w:val="left" w:pos="2348"/>
        </w:tabs>
        <w:contextualSpacing w:val="0"/>
      </w:pPr>
      <w:bookmarkStart w:id="22" w:name="h.rwmxqq1grmvb" w:colFirst="0" w:colLast="0"/>
      <w:bookmarkStart w:id="23" w:name="_Toc413443114"/>
      <w:bookmarkEnd w:id="22"/>
      <w:r>
        <w:t>Backstory</w:t>
      </w:r>
      <w:bookmarkEnd w:id="23"/>
    </w:p>
    <w:p w14:paraId="770BF60B" w14:textId="77777777" w:rsidR="007F581D" w:rsidRDefault="009603F5">
      <w:pPr>
        <w:spacing w:before="100" w:after="100"/>
        <w:ind w:firstLine="720"/>
      </w:pPr>
      <w:r>
        <w:t xml:space="preserve">12,000 years ago, the sons and daughters of gods ruled the kingdoms of man. The eldest among them ruled over all others; </w:t>
      </w:r>
      <w:proofErr w:type="spellStart"/>
      <w:r>
        <w:t>Kesh</w:t>
      </w:r>
      <w:proofErr w:type="spellEnd"/>
      <w:r>
        <w:t xml:space="preserve">, and his twin sister </w:t>
      </w:r>
      <w:proofErr w:type="spellStart"/>
      <w:r>
        <w:t>Larsa</w:t>
      </w:r>
      <w:proofErr w:type="spellEnd"/>
      <w:r>
        <w:t xml:space="preserve">.  For centuries, there was order and obedience on earth, as the gods had planned. As mankind developed and grew to better understand the world around them, their natural curiosity lead to new technologies and pleasures of life. The demigods’ struggled to maintain control over mankind and their new discoveries, as some began to partake in the temptations of man. This spurred a power struggle between the twin brother and sister, as they attempted to maintain control over the lesser demigods and mankind alike. </w:t>
      </w:r>
    </w:p>
    <w:p w14:paraId="20EB08D9" w14:textId="77777777" w:rsidR="007F581D" w:rsidRDefault="009603F5">
      <w:pPr>
        <w:spacing w:before="100" w:after="100"/>
        <w:ind w:firstLine="720"/>
      </w:pPr>
      <w:proofErr w:type="spellStart"/>
      <w:r>
        <w:t>Kesh</w:t>
      </w:r>
      <w:proofErr w:type="spellEnd"/>
      <w:r>
        <w:t xml:space="preserve"> saw his brothers and sisters derelict their duties as rulers over man, and sought to gain control of their human colonies and bring them back in line with the commands of the gods. </w:t>
      </w:r>
      <w:proofErr w:type="spellStart"/>
      <w:r>
        <w:t>Larsa</w:t>
      </w:r>
      <w:proofErr w:type="spellEnd"/>
      <w:r>
        <w:t xml:space="preserve"> saw the creations of man as a tool to be harnessed and exploited, for the pleasures of ruling while awaiting the gods’ return. Their differences of opinion eventually lead to open conflict between the pair, resulting in two factions of demigods and their human colonies which they commanded. Each faction dealt with the creations of man as they saw fit, and fought against each other over land and resources. </w:t>
      </w:r>
      <w:proofErr w:type="spellStart"/>
      <w:r>
        <w:t>Kesh</w:t>
      </w:r>
      <w:proofErr w:type="spellEnd"/>
      <w:r>
        <w:t xml:space="preserve"> set his army upon the colony of </w:t>
      </w:r>
      <w:proofErr w:type="spellStart"/>
      <w:r>
        <w:t>Larsa</w:t>
      </w:r>
      <w:proofErr w:type="spellEnd"/>
      <w:r>
        <w:t>, resulting in large losses of human life, forcing the gods to intervene.</w:t>
      </w:r>
    </w:p>
    <w:p w14:paraId="73BF2241" w14:textId="77777777" w:rsidR="007F581D" w:rsidRDefault="009603F5">
      <w:pPr>
        <w:spacing w:before="100" w:after="100"/>
        <w:ind w:firstLine="720"/>
      </w:pPr>
      <w:r>
        <w:t>To quell this conflict between their children, the Gods forged twin blades capable of devouring the souls of those who are slain, and empowering the weapon's wielder. The gods hoped these blades would teach the demigods a lesson in humility and bargaining. Each twin was given a blade - bound to their own soul - and thus caused an uneasy stalemate; no demigod was willing to lose their immortality to the blades power. Open conflict and loss of human life gave way to debate and bargaining – the god’s plan had worked.</w:t>
      </w:r>
    </w:p>
    <w:p w14:paraId="06920503" w14:textId="77777777" w:rsidR="007F581D" w:rsidRDefault="009603F5">
      <w:pPr>
        <w:spacing w:before="100" w:after="100"/>
        <w:ind w:firstLine="720"/>
      </w:pPr>
      <w:r>
        <w:t xml:space="preserve">Centuries of unstable peace between the demigods went by, while man’s intellect continued to flourish. Mankind began to grow tired of the </w:t>
      </w:r>
      <w:proofErr w:type="gramStart"/>
      <w:r>
        <w:t>demigods</w:t>
      </w:r>
      <w:proofErr w:type="gramEnd"/>
      <w:r>
        <w:t xml:space="preserve"> arrogance and rule. After being denied liberty by the demigods in a formal request, unrest and rioting became common among the colonies of man. Humanity secretly hatched a plan to steal the twin blades and use them to threaten the demigods into releasing humanity from their rule. </w:t>
      </w:r>
    </w:p>
    <w:p w14:paraId="2AD6FF0F" w14:textId="77777777" w:rsidR="007F581D" w:rsidRDefault="009603F5">
      <w:pPr>
        <w:spacing w:before="100" w:after="100"/>
        <w:ind w:firstLine="720"/>
      </w:pPr>
      <w:proofErr w:type="spellStart"/>
      <w:r>
        <w:t>Kesh</w:t>
      </w:r>
      <w:proofErr w:type="spellEnd"/>
      <w:r>
        <w:t xml:space="preserve">, overburdened by disdain for </w:t>
      </w:r>
      <w:proofErr w:type="spellStart"/>
      <w:r>
        <w:t>Larsa</w:t>
      </w:r>
      <w:proofErr w:type="spellEnd"/>
      <w:r>
        <w:t xml:space="preserve"> and his other siblings who refused to see the world his way, sought to end his existence on Earth the only way he knew </w:t>
      </w:r>
      <w:r>
        <w:lastRenderedPageBreak/>
        <w:t xml:space="preserve">how; the blade given to him by the gods. He enlisted the aid of Kara, his younger and most loyal sister, to assist in hiding his body and the blade once he was dead. </w:t>
      </w:r>
      <w:proofErr w:type="spellStart"/>
      <w:r>
        <w:t>Kesh</w:t>
      </w:r>
      <w:proofErr w:type="spellEnd"/>
      <w:r>
        <w:t xml:space="preserve"> and his sword were lost for millennia. As a result, </w:t>
      </w:r>
      <w:proofErr w:type="spellStart"/>
      <w:r>
        <w:t>Larsa</w:t>
      </w:r>
      <w:proofErr w:type="spellEnd"/>
      <w:r>
        <w:t xml:space="preserve"> and her followers gained dominance over those loyal to </w:t>
      </w:r>
      <w:proofErr w:type="spellStart"/>
      <w:r>
        <w:t>Kesh</w:t>
      </w:r>
      <w:proofErr w:type="spellEnd"/>
      <w:r>
        <w:t xml:space="preserve">, and their rule was unopposed. </w:t>
      </w:r>
    </w:p>
    <w:p w14:paraId="1503BA6B" w14:textId="77777777" w:rsidR="007F581D" w:rsidRDefault="009603F5">
      <w:pPr>
        <w:spacing w:before="100" w:after="100"/>
        <w:ind w:firstLine="720"/>
      </w:pPr>
      <w:r>
        <w:t xml:space="preserve">In the early 1950’s, an American archeology team uncovers the mummified remains of </w:t>
      </w:r>
      <w:proofErr w:type="spellStart"/>
      <w:r>
        <w:t>Kesh</w:t>
      </w:r>
      <w:proofErr w:type="spellEnd"/>
      <w:r>
        <w:t xml:space="preserve">, with his sword still lodged in his chest. The body of </w:t>
      </w:r>
      <w:proofErr w:type="spellStart"/>
      <w:r>
        <w:t>Kesh</w:t>
      </w:r>
      <w:proofErr w:type="spellEnd"/>
      <w:r>
        <w:t xml:space="preserve"> and the various items Kara buried with it were packed up and shipped to a museum in New York for study. A large exhibit was built in honor of the event, and many visited the museum that day to see a live autopsy of </w:t>
      </w:r>
      <w:proofErr w:type="spellStart"/>
      <w:r>
        <w:t>Kesh’s</w:t>
      </w:r>
      <w:proofErr w:type="spellEnd"/>
      <w:r>
        <w:t xml:space="preserve"> corpse.</w:t>
      </w:r>
    </w:p>
    <w:p w14:paraId="4B1357CA" w14:textId="77777777" w:rsidR="007F581D" w:rsidRDefault="009603F5">
      <w:pPr>
        <w:spacing w:before="100" w:after="100"/>
        <w:ind w:firstLine="720"/>
      </w:pPr>
      <w:r>
        <w:t xml:space="preserve">The scientists first removed the blade from his chest, and thus allowed for the soul of </w:t>
      </w:r>
      <w:proofErr w:type="spellStart"/>
      <w:r>
        <w:t>Kesh</w:t>
      </w:r>
      <w:proofErr w:type="spellEnd"/>
      <w:r>
        <w:t xml:space="preserve"> to escape the blade and return to his emaciated body. </w:t>
      </w:r>
      <w:proofErr w:type="spellStart"/>
      <w:r>
        <w:t>Kesh</w:t>
      </w:r>
      <w:proofErr w:type="spellEnd"/>
      <w:r>
        <w:t xml:space="preserve"> quickly took the blade from the hands of a nearby scientist in shock, and turned to dismount the operating table.</w:t>
      </w:r>
      <w:r>
        <w:br/>
      </w:r>
      <w:r>
        <w:br/>
      </w:r>
      <w:r>
        <w:tab/>
        <w:t>This is where the game begins.</w:t>
      </w:r>
    </w:p>
    <w:p w14:paraId="401BADB6" w14:textId="77777777" w:rsidR="007F581D" w:rsidRDefault="009603F5">
      <w:pPr>
        <w:pStyle w:val="Heading2"/>
        <w:tabs>
          <w:tab w:val="left" w:pos="2348"/>
        </w:tabs>
        <w:contextualSpacing w:val="0"/>
      </w:pPr>
      <w:bookmarkStart w:id="24" w:name="h.2tumdxdx9nrt" w:colFirst="0" w:colLast="0"/>
      <w:bookmarkStart w:id="25" w:name="_Toc413443115"/>
      <w:bookmarkEnd w:id="24"/>
      <w:commentRangeStart w:id="26"/>
      <w:r>
        <w:t xml:space="preserve">Character </w:t>
      </w:r>
      <w:commentRangeEnd w:id="26"/>
      <w:r w:rsidR="005A710B">
        <w:rPr>
          <w:rStyle w:val="CommentReference"/>
          <w:b w:val="0"/>
        </w:rPr>
        <w:commentReference w:id="26"/>
      </w:r>
      <w:r>
        <w:t>Stories</w:t>
      </w:r>
      <w:bookmarkEnd w:id="25"/>
    </w:p>
    <w:p w14:paraId="00E3E3FB" w14:textId="77777777" w:rsidR="007F581D" w:rsidRDefault="009603F5">
      <w:pPr>
        <w:pStyle w:val="Heading3"/>
        <w:tabs>
          <w:tab w:val="left" w:pos="2348"/>
        </w:tabs>
        <w:contextualSpacing w:val="0"/>
      </w:pPr>
      <w:bookmarkStart w:id="27" w:name="h.zgesubelyq10" w:colFirst="0" w:colLast="0"/>
      <w:bookmarkStart w:id="28" w:name="_Toc413443116"/>
      <w:bookmarkEnd w:id="27"/>
      <w:r>
        <w:t>The Gods</w:t>
      </w:r>
      <w:bookmarkEnd w:id="28"/>
    </w:p>
    <w:p w14:paraId="41ADC4E3" w14:textId="77777777" w:rsidR="007F581D" w:rsidRDefault="009603F5">
      <w:pPr>
        <w:tabs>
          <w:tab w:val="left" w:pos="2348"/>
        </w:tabs>
        <w:ind w:left="720"/>
      </w:pPr>
      <w:proofErr w:type="gramStart"/>
      <w:r>
        <w:t>Creators of the universe and all within it.</w:t>
      </w:r>
      <w:proofErr w:type="gramEnd"/>
      <w:r>
        <w:t xml:space="preserve"> Worlds are forged and razed as the gods experiment with their powers of creation and destruction. They hold the keys to the universe, and the knowledge of </w:t>
      </w:r>
      <w:proofErr w:type="gramStart"/>
      <w:r>
        <w:t>it’s</w:t>
      </w:r>
      <w:proofErr w:type="gramEnd"/>
      <w:r>
        <w:t xml:space="preserve"> very essence. Nothing is sacred to them; death, strife, life, </w:t>
      </w:r>
      <w:proofErr w:type="gramStart"/>
      <w:r>
        <w:t>love</w:t>
      </w:r>
      <w:proofErr w:type="gramEnd"/>
      <w:r>
        <w:t xml:space="preserve"> - all are things to be studied and learned from. They do not see the future, and they do not have a divine plan, but they observe all that happens with life in the universe. They create and observe, and sometimes intervene, but everything to them remains a chance to learn.</w:t>
      </w:r>
    </w:p>
    <w:p w14:paraId="426714DA" w14:textId="77777777" w:rsidR="007F581D" w:rsidRDefault="009603F5">
      <w:pPr>
        <w:tabs>
          <w:tab w:val="left" w:pos="2348"/>
        </w:tabs>
        <w:ind w:left="720"/>
      </w:pPr>
      <w:r>
        <w:t>They do not let their creations know of their true understanding of the universe. They only tell their creations what they want them to know, to better influence the outcome of their experiment.</w:t>
      </w:r>
    </w:p>
    <w:p w14:paraId="0797D314" w14:textId="77777777" w:rsidR="007F581D" w:rsidRDefault="009603F5">
      <w:pPr>
        <w:pStyle w:val="Heading3"/>
        <w:tabs>
          <w:tab w:val="left" w:pos="2348"/>
        </w:tabs>
        <w:contextualSpacing w:val="0"/>
      </w:pPr>
      <w:bookmarkStart w:id="29" w:name="h.t5uxg0e3qwnm" w:colFirst="0" w:colLast="0"/>
      <w:bookmarkStart w:id="30" w:name="_Toc413443117"/>
      <w:bookmarkEnd w:id="29"/>
      <w:r>
        <w:t>Souls</w:t>
      </w:r>
      <w:bookmarkEnd w:id="30"/>
    </w:p>
    <w:p w14:paraId="66895E9C" w14:textId="77777777" w:rsidR="007F581D" w:rsidRDefault="009603F5">
      <w:pPr>
        <w:tabs>
          <w:tab w:val="left" w:pos="2348"/>
        </w:tabs>
        <w:ind w:left="720"/>
      </w:pPr>
      <w:r>
        <w:t xml:space="preserve">All life in the universe is forged by the gods from the same energy source. Every human, demigod, animal, and plant on earth </w:t>
      </w:r>
      <w:proofErr w:type="gramStart"/>
      <w:r>
        <w:t>have</w:t>
      </w:r>
      <w:proofErr w:type="gramEnd"/>
      <w:r>
        <w:t xml:space="preserve"> their physical forms animated and given life through </w:t>
      </w:r>
      <w:proofErr w:type="spellStart"/>
      <w:r>
        <w:t>through</w:t>
      </w:r>
      <w:proofErr w:type="spellEnd"/>
      <w:r>
        <w:t xml:space="preserve"> this energy. Upon death, the physical form ceases to function, and decays away, breaking down into basic molecules and elements; waiting to once again become a part of the cycle of life. The soul - the very essence of the energy of life - is returned to its source, along with all it had experienced and learned. As the wealth of knowledge and experience of life builds, the universe expands in size. Humans know this force as dark energy, but have yet to understand its secrets.</w:t>
      </w:r>
      <w:r>
        <w:br/>
      </w:r>
      <w:r>
        <w:br/>
        <w:t xml:space="preserve">The gods use the physical elements of the universe as vessels to house this </w:t>
      </w:r>
      <w:r>
        <w:lastRenderedPageBreak/>
        <w:t xml:space="preserve">soul energy, so that it may experience and </w:t>
      </w:r>
      <w:proofErr w:type="gramStart"/>
      <w:r>
        <w:t>record  life</w:t>
      </w:r>
      <w:proofErr w:type="gramEnd"/>
      <w:r>
        <w:t>, and then return to the source for study. This is how the gods keep informed on their creations.</w:t>
      </w:r>
    </w:p>
    <w:p w14:paraId="3EFF774A" w14:textId="77777777" w:rsidR="007F581D" w:rsidRDefault="009603F5">
      <w:pPr>
        <w:pStyle w:val="Heading3"/>
        <w:tabs>
          <w:tab w:val="left" w:pos="2348"/>
        </w:tabs>
        <w:contextualSpacing w:val="0"/>
      </w:pPr>
      <w:bookmarkStart w:id="31" w:name="h.i6m7f3tr6291" w:colFirst="0" w:colLast="0"/>
      <w:bookmarkStart w:id="32" w:name="_Toc413443118"/>
      <w:bookmarkEnd w:id="31"/>
      <w:r>
        <w:t>The Demigods</w:t>
      </w:r>
      <w:bookmarkEnd w:id="32"/>
    </w:p>
    <w:p w14:paraId="69902BF2" w14:textId="77777777" w:rsidR="007F581D" w:rsidRDefault="009603F5">
      <w:pPr>
        <w:tabs>
          <w:tab w:val="left" w:pos="2348"/>
        </w:tabs>
        <w:ind w:left="720"/>
      </w:pPr>
      <w:r>
        <w:t xml:space="preserve">Created by the gods as administrators, the demigods are immortal; designed to unconsciously absorb a constant flow </w:t>
      </w:r>
      <w:proofErr w:type="gramStart"/>
      <w:r>
        <w:t>of  soul</w:t>
      </w:r>
      <w:proofErr w:type="gramEnd"/>
      <w:r>
        <w:t xml:space="preserve"> energy from the universe around them to maintain their bodies. They were given instructions by the gods to rule over humanity and maintain an order. Demigods are intelligent, but their immortality makes them unmotivated and unimaginative; they have their purpose, and that’s all they care about. They are physically stronger than humans, and their physical form heals almost instantaneously.</w:t>
      </w:r>
    </w:p>
    <w:p w14:paraId="278DA2E7" w14:textId="452115F6" w:rsidR="008F31DD" w:rsidRPr="0010542A" w:rsidRDefault="008F31DD" w:rsidP="008F31DD">
      <w:pPr>
        <w:pStyle w:val="Heading3"/>
        <w:tabs>
          <w:tab w:val="left" w:pos="2348"/>
        </w:tabs>
        <w:contextualSpacing w:val="0"/>
        <w:rPr>
          <w:sz w:val="24"/>
          <w:szCs w:val="24"/>
        </w:rPr>
      </w:pPr>
      <w:r>
        <w:rPr>
          <w:b w:val="0"/>
          <w:sz w:val="24"/>
        </w:rPr>
        <w:t xml:space="preserve">     </w:t>
      </w:r>
      <w:r w:rsidRPr="0010542A">
        <w:rPr>
          <w:sz w:val="24"/>
          <w:szCs w:val="24"/>
        </w:rPr>
        <w:t>Kara</w:t>
      </w:r>
    </w:p>
    <w:p w14:paraId="7FAF3B0D" w14:textId="77777777" w:rsidR="008F31DD" w:rsidRDefault="008F31DD" w:rsidP="008F31DD">
      <w:pPr>
        <w:tabs>
          <w:tab w:val="left" w:pos="2348"/>
        </w:tabs>
        <w:ind w:left="720"/>
      </w:pPr>
      <w:proofErr w:type="gramStart"/>
      <w:r>
        <w:t xml:space="preserve">The youngest sister of </w:t>
      </w:r>
      <w:proofErr w:type="spellStart"/>
      <w:r>
        <w:t>Kesh</w:t>
      </w:r>
      <w:proofErr w:type="spellEnd"/>
      <w:r>
        <w:t xml:space="preserve"> and </w:t>
      </w:r>
      <w:proofErr w:type="spellStart"/>
      <w:r>
        <w:t>Larsa</w:t>
      </w:r>
      <w:proofErr w:type="spellEnd"/>
      <w:r>
        <w:t>.</w:t>
      </w:r>
      <w:proofErr w:type="gramEnd"/>
      <w:r>
        <w:t xml:space="preserve"> She has sword her allegiance to </w:t>
      </w:r>
      <w:proofErr w:type="spellStart"/>
      <w:r>
        <w:t>Kesh</w:t>
      </w:r>
      <w:proofErr w:type="spellEnd"/>
      <w:r>
        <w:t xml:space="preserve">, and is his most trusted and loyal sibling. With no direct colony under her control, she assists </w:t>
      </w:r>
      <w:proofErr w:type="spellStart"/>
      <w:r>
        <w:t>Kesh</w:t>
      </w:r>
      <w:proofErr w:type="spellEnd"/>
      <w:r>
        <w:t xml:space="preserve"> in maintaining order within </w:t>
      </w:r>
      <w:proofErr w:type="gramStart"/>
      <w:r>
        <w:t>their own</w:t>
      </w:r>
      <w:proofErr w:type="gramEnd"/>
      <w:r>
        <w:t xml:space="preserve"> colony.</w:t>
      </w:r>
    </w:p>
    <w:p w14:paraId="00795857" w14:textId="21545DFA" w:rsidR="008F31DD" w:rsidRPr="0010542A" w:rsidRDefault="008F31DD" w:rsidP="008F31DD">
      <w:pPr>
        <w:pStyle w:val="Heading3"/>
        <w:tabs>
          <w:tab w:val="left" w:pos="2348"/>
        </w:tabs>
        <w:contextualSpacing w:val="0"/>
        <w:rPr>
          <w:sz w:val="24"/>
          <w:szCs w:val="24"/>
        </w:rPr>
      </w:pPr>
      <w:r>
        <w:rPr>
          <w:sz w:val="24"/>
          <w:szCs w:val="24"/>
        </w:rPr>
        <w:t xml:space="preserve">     </w:t>
      </w:r>
      <w:proofErr w:type="spellStart"/>
      <w:r w:rsidRPr="0010542A">
        <w:rPr>
          <w:sz w:val="24"/>
          <w:szCs w:val="24"/>
        </w:rPr>
        <w:t>Duru</w:t>
      </w:r>
      <w:proofErr w:type="spellEnd"/>
    </w:p>
    <w:p w14:paraId="4A3EA366" w14:textId="77777777" w:rsidR="008F31DD" w:rsidRDefault="008F31DD" w:rsidP="008F31DD">
      <w:pPr>
        <w:tabs>
          <w:tab w:val="left" w:pos="2348"/>
        </w:tabs>
        <w:ind w:left="720"/>
      </w:pPr>
      <w:proofErr w:type="gramStart"/>
      <w:r>
        <w:t xml:space="preserve">One of the many demigods under the command of </w:t>
      </w:r>
      <w:proofErr w:type="spellStart"/>
      <w:r>
        <w:t>Larsa</w:t>
      </w:r>
      <w:proofErr w:type="spellEnd"/>
      <w:r>
        <w:t>.</w:t>
      </w:r>
      <w:proofErr w:type="gramEnd"/>
      <w:r>
        <w:t xml:space="preserve"> In modern times, he is in a position of command over the humans of north east North America.</w:t>
      </w:r>
    </w:p>
    <w:p w14:paraId="54F214F4" w14:textId="77777777" w:rsidR="008F31DD" w:rsidRDefault="008F31DD">
      <w:pPr>
        <w:tabs>
          <w:tab w:val="left" w:pos="2348"/>
        </w:tabs>
        <w:ind w:left="720"/>
      </w:pPr>
    </w:p>
    <w:p w14:paraId="661AA736" w14:textId="77777777" w:rsidR="008F31DD" w:rsidRDefault="008F31DD">
      <w:pPr>
        <w:tabs>
          <w:tab w:val="left" w:pos="2348"/>
        </w:tabs>
        <w:ind w:left="720"/>
      </w:pPr>
    </w:p>
    <w:p w14:paraId="5AF2C97D" w14:textId="77777777" w:rsidR="007F581D" w:rsidRDefault="009603F5">
      <w:pPr>
        <w:pStyle w:val="Heading3"/>
        <w:tabs>
          <w:tab w:val="left" w:pos="2348"/>
        </w:tabs>
        <w:contextualSpacing w:val="0"/>
      </w:pPr>
      <w:bookmarkStart w:id="33" w:name="h.5gcnudbdob5u" w:colFirst="0" w:colLast="0"/>
      <w:bookmarkStart w:id="34" w:name="_Toc413443119"/>
      <w:bookmarkEnd w:id="33"/>
      <w:r>
        <w:t>Humanity</w:t>
      </w:r>
      <w:bookmarkEnd w:id="34"/>
    </w:p>
    <w:p w14:paraId="2F28B3CD" w14:textId="77777777" w:rsidR="007F581D" w:rsidRDefault="009603F5">
      <w:pPr>
        <w:tabs>
          <w:tab w:val="left" w:pos="2348"/>
        </w:tabs>
        <w:ind w:left="720"/>
      </w:pPr>
      <w:r>
        <w:t>Created by the gods as the main test subjects on Earth, humans were given a special aptitude for creativity. Their short lifespan and curiosity about the universe around them led them to develop science and technology. Their skills not only helped them to unravel the secrets of the universe, but to also create pleasures and time saving devices. This unique attribute was purposefully not mentioned to the demigods.</w:t>
      </w:r>
    </w:p>
    <w:p w14:paraId="47868ED2" w14:textId="77777777" w:rsidR="007F581D" w:rsidRDefault="007F581D">
      <w:pPr>
        <w:tabs>
          <w:tab w:val="left" w:pos="2348"/>
        </w:tabs>
        <w:ind w:left="720"/>
      </w:pPr>
    </w:p>
    <w:p w14:paraId="1021F5D8" w14:textId="77777777" w:rsidR="007F581D" w:rsidRDefault="009603F5">
      <w:pPr>
        <w:tabs>
          <w:tab w:val="left" w:pos="2348"/>
        </w:tabs>
        <w:ind w:left="720"/>
      </w:pPr>
      <w:r>
        <w:t xml:space="preserve">After </w:t>
      </w:r>
      <w:proofErr w:type="gramStart"/>
      <w:r>
        <w:t>a millennia</w:t>
      </w:r>
      <w:proofErr w:type="gramEnd"/>
      <w:r>
        <w:t xml:space="preserve"> of growth and development, and the human casualties of the sibling conflict, humanity began to see the demigods as unnecessary rulers. The demigods took the creations of man and used them for themselves. Factions emerged as the demigods fought over how to deal with the creativity of humanity; breaking the population up into kingdoms under their control. Humans were still susceptible to propaganda, and tribal mentality of groups simply defined by their geographical location, much like sports fans in modern times.</w:t>
      </w:r>
    </w:p>
    <w:p w14:paraId="01E113FF" w14:textId="77777777" w:rsidR="007F581D" w:rsidRDefault="009603F5">
      <w:pPr>
        <w:pStyle w:val="Heading3"/>
        <w:tabs>
          <w:tab w:val="left" w:pos="2348"/>
        </w:tabs>
        <w:contextualSpacing w:val="0"/>
      </w:pPr>
      <w:bookmarkStart w:id="35" w:name="h.fhtycldh8vbj" w:colFirst="0" w:colLast="0"/>
      <w:bookmarkStart w:id="36" w:name="_Toc413443120"/>
      <w:bookmarkEnd w:id="35"/>
      <w:r>
        <w:lastRenderedPageBreak/>
        <w:t>The Twins</w:t>
      </w:r>
      <w:bookmarkEnd w:id="36"/>
    </w:p>
    <w:p w14:paraId="32C8DDC7" w14:textId="77777777" w:rsidR="007F581D" w:rsidRDefault="009603F5">
      <w:pPr>
        <w:tabs>
          <w:tab w:val="left" w:pos="2348"/>
        </w:tabs>
        <w:ind w:left="720"/>
      </w:pPr>
      <w:r>
        <w:t>The fastest and strongest; they are the eldest of demigods on Earth. The pair were created by the gods to maintain order on Earth</w:t>
      </w:r>
      <w:proofErr w:type="gramStart"/>
      <w:r>
        <w:t>,  and</w:t>
      </w:r>
      <w:proofErr w:type="gramEnd"/>
      <w:r>
        <w:t xml:space="preserve"> rule over humanity and the lesser demigods.</w:t>
      </w:r>
    </w:p>
    <w:p w14:paraId="5EF0E15A" w14:textId="77777777" w:rsidR="007F581D" w:rsidRDefault="009603F5">
      <w:pPr>
        <w:pStyle w:val="Heading4"/>
        <w:tabs>
          <w:tab w:val="left" w:pos="2348"/>
        </w:tabs>
        <w:ind w:left="720"/>
        <w:contextualSpacing w:val="0"/>
      </w:pPr>
      <w:bookmarkStart w:id="37" w:name="h.1unp7jim76kd" w:colFirst="0" w:colLast="0"/>
      <w:bookmarkEnd w:id="37"/>
      <w:proofErr w:type="spellStart"/>
      <w:r>
        <w:t>Kesh</w:t>
      </w:r>
      <w:proofErr w:type="spellEnd"/>
    </w:p>
    <w:p w14:paraId="5A02242B" w14:textId="77777777" w:rsidR="007F581D" w:rsidRDefault="009603F5">
      <w:pPr>
        <w:tabs>
          <w:tab w:val="left" w:pos="2348"/>
        </w:tabs>
        <w:ind w:left="720" w:firstLine="720"/>
      </w:pPr>
      <w:proofErr w:type="gramStart"/>
      <w:r>
        <w:t>Main character of the game.</w:t>
      </w:r>
      <w:proofErr w:type="gramEnd"/>
      <w:r>
        <w:t xml:space="preserve"> The role the player assumes.</w:t>
      </w:r>
    </w:p>
    <w:p w14:paraId="1F3263BC" w14:textId="77777777" w:rsidR="007F581D" w:rsidRDefault="007F581D">
      <w:pPr>
        <w:tabs>
          <w:tab w:val="left" w:pos="2348"/>
        </w:tabs>
      </w:pPr>
    </w:p>
    <w:p w14:paraId="6B28DC2A" w14:textId="77777777" w:rsidR="007F581D" w:rsidRDefault="009603F5">
      <w:pPr>
        <w:tabs>
          <w:tab w:val="left" w:pos="2348"/>
        </w:tabs>
        <w:ind w:left="1440"/>
      </w:pPr>
      <w:proofErr w:type="spellStart"/>
      <w:r>
        <w:t>Kesh</w:t>
      </w:r>
      <w:proofErr w:type="spellEnd"/>
      <w:r>
        <w:t xml:space="preserve"> is the twin brother of his sister, </w:t>
      </w:r>
      <w:proofErr w:type="spellStart"/>
      <w:r>
        <w:t>Larsa</w:t>
      </w:r>
      <w:proofErr w:type="spellEnd"/>
      <w:r>
        <w:t xml:space="preserve">. </w:t>
      </w:r>
      <w:proofErr w:type="spellStart"/>
      <w:r>
        <w:t>Kesh</w:t>
      </w:r>
      <w:proofErr w:type="spellEnd"/>
      <w:r>
        <w:t xml:space="preserve"> is a stalwart defender of the commands laid upon the demigods by the gods: maintain order through rule. </w:t>
      </w:r>
      <w:proofErr w:type="spellStart"/>
      <w:r>
        <w:t>Kesh</w:t>
      </w:r>
      <w:proofErr w:type="spellEnd"/>
      <w:r>
        <w:t xml:space="preserve"> believes the humans should be free to create and behave as the gods created them, so long as the demigods maintain order on Earth and rule the societies of man. </w:t>
      </w:r>
      <w:proofErr w:type="spellStart"/>
      <w:r>
        <w:t>Kesh</w:t>
      </w:r>
      <w:proofErr w:type="spellEnd"/>
      <w:r>
        <w:t xml:space="preserve"> sees his brothers and sisters disobeying the commands of the gods and grows increasingly angry over several centuries of enduring it. They fight over who commands the most creative of the humans. They indulge in the pleasures developed by the humans. They grow arrogant and apathetic towards the commands of the gods, and this infuriates </w:t>
      </w:r>
      <w:proofErr w:type="spellStart"/>
      <w:r>
        <w:t>Kesh</w:t>
      </w:r>
      <w:proofErr w:type="spellEnd"/>
      <w:r>
        <w:t>.</w:t>
      </w:r>
    </w:p>
    <w:p w14:paraId="1993324B" w14:textId="77777777" w:rsidR="007F581D" w:rsidRDefault="009603F5">
      <w:pPr>
        <w:pStyle w:val="Heading4"/>
        <w:tabs>
          <w:tab w:val="left" w:pos="2348"/>
        </w:tabs>
        <w:ind w:left="720"/>
        <w:contextualSpacing w:val="0"/>
      </w:pPr>
      <w:bookmarkStart w:id="38" w:name="h.xk3jmw2g0zu0" w:colFirst="0" w:colLast="0"/>
      <w:bookmarkEnd w:id="38"/>
      <w:proofErr w:type="spellStart"/>
      <w:r>
        <w:t>Larsa</w:t>
      </w:r>
      <w:proofErr w:type="spellEnd"/>
    </w:p>
    <w:p w14:paraId="3EFD249D" w14:textId="77777777" w:rsidR="007F581D" w:rsidRDefault="009603F5">
      <w:pPr>
        <w:tabs>
          <w:tab w:val="left" w:pos="2348"/>
        </w:tabs>
        <w:ind w:left="1440"/>
      </w:pPr>
      <w:proofErr w:type="spellStart"/>
      <w:r>
        <w:t>Larsa</w:t>
      </w:r>
      <w:proofErr w:type="spellEnd"/>
      <w:r>
        <w:t xml:space="preserve"> is the twin sister of her brother, </w:t>
      </w:r>
      <w:proofErr w:type="spellStart"/>
      <w:r>
        <w:t>Kesh</w:t>
      </w:r>
      <w:proofErr w:type="spellEnd"/>
      <w:r>
        <w:t xml:space="preserve">. </w:t>
      </w:r>
      <w:proofErr w:type="spellStart"/>
      <w:r>
        <w:t>Larsa</w:t>
      </w:r>
      <w:proofErr w:type="spellEnd"/>
      <w:r>
        <w:t xml:space="preserve"> sees the humans and their creations as a thing to be harnessed and ruled. The commands of the gods, “Maintain order through rule”, are too ambiguous to not assume that the creations of humanity are also meant to be controlled. If any form of order can be maintained while also using the creativity of humans to benefit the existence of the demigods, why should that not fit within the god’s commands? </w:t>
      </w:r>
      <w:proofErr w:type="spellStart"/>
      <w:r>
        <w:t>Larsa</w:t>
      </w:r>
      <w:proofErr w:type="spellEnd"/>
      <w:r>
        <w:t xml:space="preserve"> is </w:t>
      </w:r>
      <w:proofErr w:type="gramStart"/>
      <w:r>
        <w:t>more clever</w:t>
      </w:r>
      <w:proofErr w:type="gramEnd"/>
      <w:r>
        <w:t xml:space="preserve"> than her brother in this regard; she is willing to question and bend words, where her brother is not.</w:t>
      </w:r>
    </w:p>
    <w:p w14:paraId="10726BD0" w14:textId="77777777" w:rsidR="007F581D" w:rsidRDefault="009603F5">
      <w:pPr>
        <w:pStyle w:val="Heading4"/>
        <w:tabs>
          <w:tab w:val="left" w:pos="2348"/>
        </w:tabs>
        <w:ind w:left="720"/>
        <w:contextualSpacing w:val="0"/>
      </w:pPr>
      <w:bookmarkStart w:id="39" w:name="h.akh5rsq7voal" w:colFirst="0" w:colLast="0"/>
      <w:bookmarkEnd w:id="39"/>
      <w:r>
        <w:t>The Sibling Conflict</w:t>
      </w:r>
    </w:p>
    <w:p w14:paraId="109EB6B3" w14:textId="77777777" w:rsidR="007F581D" w:rsidRDefault="009603F5">
      <w:pPr>
        <w:tabs>
          <w:tab w:val="left" w:pos="2348"/>
        </w:tabs>
        <w:ind w:left="1440"/>
      </w:pPr>
      <w:proofErr w:type="spellStart"/>
      <w:r>
        <w:t>Kesh</w:t>
      </w:r>
      <w:proofErr w:type="spellEnd"/>
      <w:r>
        <w:t xml:space="preserve"> saw that his siblings were failing to maintain rule over their human colonies. Demigods became lazy and arrogant - allowing petty crimes and exploitation to thrive within the human colonies. Their solutions to problems were blunt, often resorting to executions without investigation or trial. They viewed the problems of humanity too </w:t>
      </w:r>
      <w:proofErr w:type="spellStart"/>
      <w:r>
        <w:t>lowly</w:t>
      </w:r>
      <w:proofErr w:type="spellEnd"/>
      <w:r>
        <w:t xml:space="preserve"> to be bothered with, while they themselves coveted the technologies and pleasures of man.</w:t>
      </w:r>
      <w:r>
        <w:br/>
      </w:r>
      <w:r>
        <w:br/>
        <w:t xml:space="preserve">This enraged </w:t>
      </w:r>
      <w:proofErr w:type="spellStart"/>
      <w:r>
        <w:t>Kesh</w:t>
      </w:r>
      <w:proofErr w:type="spellEnd"/>
      <w:r>
        <w:t xml:space="preserve">. To solve this problem, </w:t>
      </w:r>
      <w:proofErr w:type="spellStart"/>
      <w:r>
        <w:t>Kesh</w:t>
      </w:r>
      <w:proofErr w:type="spellEnd"/>
      <w:r>
        <w:t xml:space="preserve"> formed an army of humans to raze the colonies of his brothers and sisters who had forsaken their duties. He and the few siblings who held his views went to war in an all-or-nothing attempt to get Earth back on track with the plans of the gods.</w:t>
      </w:r>
    </w:p>
    <w:p w14:paraId="33D3A3FB" w14:textId="77777777" w:rsidR="007F581D" w:rsidRDefault="007F581D">
      <w:pPr>
        <w:tabs>
          <w:tab w:val="left" w:pos="2348"/>
        </w:tabs>
        <w:ind w:left="1440"/>
      </w:pPr>
    </w:p>
    <w:p w14:paraId="59469B70" w14:textId="77777777" w:rsidR="007F581D" w:rsidRDefault="009603F5">
      <w:pPr>
        <w:tabs>
          <w:tab w:val="left" w:pos="2348"/>
        </w:tabs>
        <w:ind w:left="1440"/>
      </w:pPr>
      <w:r>
        <w:t xml:space="preserve">The first target </w:t>
      </w:r>
      <w:proofErr w:type="spellStart"/>
      <w:r>
        <w:t>Kesh</w:t>
      </w:r>
      <w:proofErr w:type="spellEnd"/>
      <w:r>
        <w:t xml:space="preserve"> set his eyes on was the human colony under rule of </w:t>
      </w:r>
      <w:proofErr w:type="spellStart"/>
      <w:r>
        <w:t>Larsa</w:t>
      </w:r>
      <w:proofErr w:type="spellEnd"/>
      <w:r>
        <w:t xml:space="preserve">. </w:t>
      </w:r>
      <w:proofErr w:type="spellStart"/>
      <w:r>
        <w:t>Kesh</w:t>
      </w:r>
      <w:proofErr w:type="spellEnd"/>
      <w:r>
        <w:t xml:space="preserve"> and </w:t>
      </w:r>
      <w:proofErr w:type="spellStart"/>
      <w:r>
        <w:t>Larsa</w:t>
      </w:r>
      <w:proofErr w:type="spellEnd"/>
      <w:r>
        <w:t xml:space="preserve"> set their forces against one another, resulting in large losses of human life as the demigods cut through the armies of man. This conflict was cut short by the return of the gods.</w:t>
      </w:r>
    </w:p>
    <w:p w14:paraId="169AA7C4" w14:textId="77777777" w:rsidR="007F581D" w:rsidRDefault="009603F5">
      <w:pPr>
        <w:pStyle w:val="Heading3"/>
        <w:tabs>
          <w:tab w:val="left" w:pos="2348"/>
        </w:tabs>
        <w:contextualSpacing w:val="0"/>
      </w:pPr>
      <w:bookmarkStart w:id="40" w:name="h.a40ukjuxx33q" w:colFirst="0" w:colLast="0"/>
      <w:bookmarkStart w:id="41" w:name="h.dlvb4h5ehmv3" w:colFirst="0" w:colLast="0"/>
      <w:bookmarkStart w:id="42" w:name="_Toc413443123"/>
      <w:bookmarkEnd w:id="40"/>
      <w:bookmarkEnd w:id="41"/>
      <w:r>
        <w:t xml:space="preserve">Return of </w:t>
      </w:r>
      <w:proofErr w:type="gramStart"/>
      <w:r>
        <w:t>The</w:t>
      </w:r>
      <w:proofErr w:type="gramEnd"/>
      <w:r>
        <w:t xml:space="preserve"> Gods</w:t>
      </w:r>
      <w:bookmarkEnd w:id="42"/>
    </w:p>
    <w:p w14:paraId="4622C087" w14:textId="77777777" w:rsidR="007F581D" w:rsidRDefault="009603F5">
      <w:pPr>
        <w:tabs>
          <w:tab w:val="left" w:pos="2348"/>
        </w:tabs>
        <w:ind w:left="720"/>
      </w:pPr>
      <w:r>
        <w:t xml:space="preserve">The gods returned to earth in an attempt to quell the conflict between the demigods. Rather than speak with their creations and guide them through reasoning, a means of mutual destruction was provided to each twin. The gods had forged twin blades, capable of devouring the souls of their victims, whether immortal or not. Upon taking the blades from the gods, each twin became </w:t>
      </w:r>
      <w:proofErr w:type="spellStart"/>
      <w:r>
        <w:t>soulbound</w:t>
      </w:r>
      <w:proofErr w:type="spellEnd"/>
      <w:r>
        <w:t xml:space="preserve"> to their respective weapon; any soul devoured by the blade would empower its </w:t>
      </w:r>
      <w:proofErr w:type="spellStart"/>
      <w:r>
        <w:t>soulbound</w:t>
      </w:r>
      <w:proofErr w:type="spellEnd"/>
      <w:r>
        <w:t xml:space="preserve"> twin. This helped deter other users from wielding the weapons. </w:t>
      </w:r>
    </w:p>
    <w:p w14:paraId="3E40C8F8" w14:textId="77777777" w:rsidR="007F581D" w:rsidRDefault="007F581D">
      <w:pPr>
        <w:tabs>
          <w:tab w:val="left" w:pos="2348"/>
        </w:tabs>
        <w:ind w:left="1440"/>
      </w:pPr>
    </w:p>
    <w:p w14:paraId="566AA856" w14:textId="77777777" w:rsidR="007F581D" w:rsidRDefault="009603F5">
      <w:pPr>
        <w:tabs>
          <w:tab w:val="left" w:pos="2348"/>
        </w:tabs>
        <w:ind w:left="720"/>
      </w:pPr>
      <w:r>
        <w:t>Whether the demigods slew each other or forged a peaceful truce, the gods ultimately did not care.</w:t>
      </w:r>
    </w:p>
    <w:p w14:paraId="54C8C7B4" w14:textId="77777777" w:rsidR="007F581D" w:rsidRDefault="007F581D">
      <w:pPr>
        <w:tabs>
          <w:tab w:val="left" w:pos="2348"/>
        </w:tabs>
        <w:ind w:left="1440"/>
      </w:pPr>
    </w:p>
    <w:p w14:paraId="35A223C6" w14:textId="77777777" w:rsidR="007F581D" w:rsidRDefault="009603F5">
      <w:pPr>
        <w:tabs>
          <w:tab w:val="left" w:pos="2348"/>
        </w:tabs>
        <w:ind w:left="720"/>
      </w:pPr>
      <w:r>
        <w:t xml:space="preserve">Faced with death, the demigods were discouraged from open conflict. </w:t>
      </w:r>
      <w:proofErr w:type="spellStart"/>
      <w:r>
        <w:t>Kesh</w:t>
      </w:r>
      <w:proofErr w:type="spellEnd"/>
      <w:r>
        <w:t xml:space="preserve"> and </w:t>
      </w:r>
      <w:proofErr w:type="spellStart"/>
      <w:r>
        <w:t>Larsa</w:t>
      </w:r>
      <w:proofErr w:type="spellEnd"/>
      <w:r>
        <w:t xml:space="preserve"> took their new weapons and armies and returned to their respective colonies in an uneasy truce.</w:t>
      </w:r>
    </w:p>
    <w:p w14:paraId="28434589" w14:textId="77777777" w:rsidR="007F581D" w:rsidRDefault="009603F5">
      <w:pPr>
        <w:pStyle w:val="Heading3"/>
        <w:tabs>
          <w:tab w:val="left" w:pos="2348"/>
        </w:tabs>
        <w:contextualSpacing w:val="0"/>
      </w:pPr>
      <w:bookmarkStart w:id="43" w:name="h.9877m3irgec6" w:colFirst="0" w:colLast="0"/>
      <w:bookmarkStart w:id="44" w:name="_Toc413443124"/>
      <w:bookmarkEnd w:id="43"/>
      <w:r>
        <w:t>The Human Uprising</w:t>
      </w:r>
      <w:bookmarkEnd w:id="44"/>
    </w:p>
    <w:p w14:paraId="37CF741C" w14:textId="77777777" w:rsidR="007F581D" w:rsidRDefault="009603F5">
      <w:pPr>
        <w:tabs>
          <w:tab w:val="left" w:pos="2348"/>
        </w:tabs>
        <w:ind w:left="720"/>
      </w:pPr>
      <w:r>
        <w:t>The Sibling Conflict became an important learning experience for humanity. Centuries later, human scholars and leaders observed the arrogance and gluttony of the demigod rulers, and looked back on the Sibling Conflict in anger. Over mere decades, the general census among humanity was to succeed from the rule of demigods, as they brought nothing but strife and conflict onto humanity. The personal squabbles among their siblings were more important than dealing with social problems such as crime and disputes among the colonies that they supposedly ruled over.</w:t>
      </w:r>
    </w:p>
    <w:p w14:paraId="2CA619C2" w14:textId="77777777" w:rsidR="007F581D" w:rsidRDefault="009603F5">
      <w:pPr>
        <w:tabs>
          <w:tab w:val="left" w:pos="2348"/>
        </w:tabs>
        <w:ind w:left="720"/>
      </w:pPr>
      <w:r>
        <w:t>The demigods refused humanity their freedom, citing the command of the gods as their reasoning: humans are to be ruled.</w:t>
      </w:r>
      <w:r>
        <w:br/>
      </w:r>
      <w:r>
        <w:br/>
        <w:t xml:space="preserve">To take their freedom by force, the humans could only take one course of action: steal the twin blades. With the blades in their possession, the humans would have a powerful bargaining chip. But with the suicide and loss of </w:t>
      </w:r>
      <w:proofErr w:type="spellStart"/>
      <w:r>
        <w:t>Kesh</w:t>
      </w:r>
      <w:proofErr w:type="spellEnd"/>
      <w:r>
        <w:t xml:space="preserve"> and his blade, </w:t>
      </w:r>
      <w:proofErr w:type="spellStart"/>
      <w:r>
        <w:t>Larsa</w:t>
      </w:r>
      <w:proofErr w:type="spellEnd"/>
      <w:r>
        <w:t xml:space="preserve"> was emboldened in her efforts to lead Earth in the direction she saw fit. She held her weapon closer than ever, and used the threat of its power to sway her remaining siblings to her side. She now had all the power.</w:t>
      </w:r>
    </w:p>
    <w:p w14:paraId="7B36FB2B" w14:textId="77777777" w:rsidR="007F581D" w:rsidRDefault="009603F5">
      <w:pPr>
        <w:pStyle w:val="Heading3"/>
        <w:tabs>
          <w:tab w:val="left" w:pos="2348"/>
        </w:tabs>
        <w:contextualSpacing w:val="0"/>
      </w:pPr>
      <w:bookmarkStart w:id="45" w:name="h.nvcladt9wehu" w:colFirst="0" w:colLast="0"/>
      <w:bookmarkStart w:id="46" w:name="_Toc413443125"/>
      <w:bookmarkEnd w:id="45"/>
      <w:r>
        <w:lastRenderedPageBreak/>
        <w:t xml:space="preserve">The Suicide of </w:t>
      </w:r>
      <w:proofErr w:type="spellStart"/>
      <w:r>
        <w:t>Kesh</w:t>
      </w:r>
      <w:bookmarkEnd w:id="46"/>
      <w:proofErr w:type="spellEnd"/>
    </w:p>
    <w:p w14:paraId="074E9CB5" w14:textId="77777777" w:rsidR="007F581D" w:rsidRDefault="009603F5">
      <w:pPr>
        <w:tabs>
          <w:tab w:val="left" w:pos="2348"/>
        </w:tabs>
        <w:ind w:left="720"/>
      </w:pPr>
      <w:proofErr w:type="spellStart"/>
      <w:r>
        <w:t>Kesh</w:t>
      </w:r>
      <w:proofErr w:type="spellEnd"/>
      <w:r>
        <w:t xml:space="preserve"> is so distraught that the gods came back and only offered 2 swords, rather than further instruction and clarification, that he slowly begins to fall into depression. Over centuries, his once loyal siblings who fought with him have begun to degrade into slacking and undutiful rulers. Human unrest and outright riots for liberty began happening often, and there was no way he could do anything about it with so few demigods willing to share his perspective. </w:t>
      </w:r>
      <w:proofErr w:type="spellStart"/>
      <w:r>
        <w:t>Kesh</w:t>
      </w:r>
      <w:proofErr w:type="spellEnd"/>
      <w:r>
        <w:t xml:space="preserve"> knew that the only way he can truly die is to fall by one of the swords </w:t>
      </w:r>
      <w:proofErr w:type="gramStart"/>
      <w:r>
        <w:t>Having</w:t>
      </w:r>
      <w:proofErr w:type="gramEnd"/>
      <w:r>
        <w:t xml:space="preserve"> such a hatred for his sister that he would not want to give her the pleasure, and resenting the gods for abandoning him, he entrusts Kara to hide his body and his sword once he kills himself with it.</w:t>
      </w:r>
    </w:p>
    <w:p w14:paraId="6DDE776F" w14:textId="77777777" w:rsidR="007F581D" w:rsidRDefault="009603F5">
      <w:pPr>
        <w:pStyle w:val="Heading3"/>
        <w:tabs>
          <w:tab w:val="left" w:pos="2348"/>
        </w:tabs>
        <w:contextualSpacing w:val="0"/>
      </w:pPr>
      <w:bookmarkStart w:id="47" w:name="h.t0xiv13g7hfg" w:colFirst="0" w:colLast="0"/>
      <w:bookmarkStart w:id="48" w:name="_Toc413443126"/>
      <w:bookmarkEnd w:id="47"/>
      <w:r>
        <w:t xml:space="preserve">The Corruption of </w:t>
      </w:r>
      <w:proofErr w:type="spellStart"/>
      <w:r>
        <w:t>Kesh</w:t>
      </w:r>
      <w:bookmarkEnd w:id="48"/>
      <w:proofErr w:type="spellEnd"/>
    </w:p>
    <w:p w14:paraId="0A98D98F" w14:textId="789ECE2C" w:rsidR="007F581D" w:rsidRDefault="009603F5">
      <w:pPr>
        <w:tabs>
          <w:tab w:val="left" w:pos="2348"/>
        </w:tabs>
        <w:ind w:left="720"/>
      </w:pPr>
      <w:proofErr w:type="spellStart"/>
      <w:r>
        <w:t>Kesh’s</w:t>
      </w:r>
      <w:proofErr w:type="spellEnd"/>
      <w:r>
        <w:t xml:space="preserve"> soul spent thousands of years trapped within the blade. The blades power attempted to bind </w:t>
      </w:r>
      <w:proofErr w:type="gramStart"/>
      <w:r>
        <w:t>his own</w:t>
      </w:r>
      <w:proofErr w:type="gramEnd"/>
      <w:r>
        <w:t xml:space="preserve"> soul with itself, causing nothing but agony. Alone and in pain, </w:t>
      </w:r>
      <w:proofErr w:type="spellStart"/>
      <w:r>
        <w:t>Kesh</w:t>
      </w:r>
      <w:proofErr w:type="spellEnd"/>
      <w:r>
        <w:t xml:space="preserve"> spent the millen</w:t>
      </w:r>
      <w:ins w:id="49" w:author="Gideon Shbeeb" w:date="2015-03-19T23:11:00Z">
        <w:r w:rsidR="005A710B">
          <w:t>n</w:t>
        </w:r>
      </w:ins>
      <w:r>
        <w:t>ia</w:t>
      </w:r>
      <w:del w:id="50" w:author="Gideon Shbeeb" w:date="2015-03-19T23:11:00Z">
        <w:r w:rsidDel="005A710B">
          <w:delText>s</w:delText>
        </w:r>
      </w:del>
      <w:r>
        <w:t xml:space="preserve"> only </w:t>
      </w:r>
      <w:del w:id="51" w:author="Gideon Shbeeb" w:date="2015-03-19T23:11:00Z">
        <w:r w:rsidDel="005A710B">
          <w:delText xml:space="preserve">able to </w:delText>
        </w:r>
      </w:del>
      <w:r>
        <w:t>think</w:t>
      </w:r>
      <w:ins w:id="52" w:author="Gideon Shbeeb" w:date="2015-03-19T23:11:00Z">
        <w:r w:rsidR="005A710B">
          <w:t>ing</w:t>
        </w:r>
      </w:ins>
      <w:r>
        <w:t xml:space="preserve"> about his past</w:t>
      </w:r>
      <w:ins w:id="53" w:author="Gideon Shbeeb" w:date="2015-03-19T23:12:00Z">
        <w:r w:rsidR="005A710B">
          <w:t>,</w:t>
        </w:r>
      </w:ins>
      <w:del w:id="54" w:author="Gideon Shbeeb" w:date="2015-03-19T23:12:00Z">
        <w:r w:rsidDel="005A710B">
          <w:delText>;</w:delText>
        </w:r>
      </w:del>
      <w:r>
        <w:t xml:space="preserve"> the hatred he had for </w:t>
      </w:r>
      <w:proofErr w:type="spellStart"/>
      <w:r>
        <w:t>Larsa</w:t>
      </w:r>
      <w:proofErr w:type="spellEnd"/>
      <w:del w:id="55" w:author="Gideon Shbeeb" w:date="2015-03-19T23:11:00Z">
        <w:r w:rsidDel="005A710B">
          <w:delText>, and the anger he had with</w:delText>
        </w:r>
      </w:del>
      <w:ins w:id="56" w:author="Gideon Shbeeb" w:date="2015-03-19T23:11:00Z">
        <w:r w:rsidR="005A710B">
          <w:t xml:space="preserve"> and</w:t>
        </w:r>
      </w:ins>
      <w:r>
        <w:t xml:space="preserve"> the gods. If he were to ever escape this prison, he would destroy everything the gods had ever created.</w:t>
      </w:r>
    </w:p>
    <w:p w14:paraId="24DEFCB9" w14:textId="77777777" w:rsidR="007F581D" w:rsidRDefault="009603F5">
      <w:pPr>
        <w:pStyle w:val="Heading3"/>
        <w:tabs>
          <w:tab w:val="left" w:pos="2348"/>
        </w:tabs>
        <w:contextualSpacing w:val="0"/>
      </w:pPr>
      <w:bookmarkStart w:id="57" w:name="h.488rvpp03wew" w:colFirst="0" w:colLast="0"/>
      <w:bookmarkStart w:id="58" w:name="_Toc413443127"/>
      <w:bookmarkEnd w:id="57"/>
      <w:r>
        <w:t>The United Rule</w:t>
      </w:r>
      <w:bookmarkEnd w:id="58"/>
    </w:p>
    <w:p w14:paraId="1991FA69" w14:textId="77777777" w:rsidR="007F581D" w:rsidRDefault="009603F5">
      <w:pPr>
        <w:tabs>
          <w:tab w:val="left" w:pos="2348"/>
        </w:tabs>
        <w:ind w:left="720"/>
      </w:pPr>
      <w:r>
        <w:t xml:space="preserve">The demigods ruled under one united idea; maintain order through rule, and adapt the human’s creations to better rule. Attempts at controlling the creativity of humanity meant that the demigods would have to hide their existence and work in secret; overt rule and control meant that humans would develop </w:t>
      </w:r>
      <w:proofErr w:type="gramStart"/>
      <w:r>
        <w:t>a hatred</w:t>
      </w:r>
      <w:proofErr w:type="gramEnd"/>
      <w:r>
        <w:t xml:space="preserve"> and mistrust for the demigods. To keep control over the humans and also remain largely undetected, the demigods entrusted their most loyal servants to the task of taking leadership positions among mankind. These servants and their bloodline would rule throughout the ages while enjoying the pleasures of rule but also remaining subservient to the demigods. The demigods experimented with various methods of command structures which involved warlords, kings, false gods, religions, governments, and so forth. </w:t>
      </w:r>
      <w:proofErr w:type="gramStart"/>
      <w:r>
        <w:t>But only recently within the last several centuries, had they found a working formula for success.</w:t>
      </w:r>
      <w:proofErr w:type="gramEnd"/>
    </w:p>
    <w:p w14:paraId="10404046" w14:textId="77777777" w:rsidR="007F581D" w:rsidRDefault="007F581D">
      <w:pPr>
        <w:tabs>
          <w:tab w:val="left" w:pos="2348"/>
        </w:tabs>
        <w:ind w:left="720"/>
      </w:pPr>
    </w:p>
    <w:p w14:paraId="0BEE84C4" w14:textId="77777777" w:rsidR="007F581D" w:rsidRDefault="009603F5">
      <w:pPr>
        <w:tabs>
          <w:tab w:val="left" w:pos="2348"/>
        </w:tabs>
        <w:ind w:left="720"/>
      </w:pPr>
      <w:r>
        <w:t xml:space="preserve">Allowing the humans to live in supposed freedom yielded the best results. Rather than forcing humanity into specific tasks and rolls, the demigods structured government to allow humans to choose their own creative path in life, but still remain subservient to the power structures around them. </w:t>
      </w:r>
      <w:proofErr w:type="gramStart"/>
      <w:r>
        <w:t>As a result, humanity experienced and industrial revolution.</w:t>
      </w:r>
      <w:proofErr w:type="gramEnd"/>
      <w:r>
        <w:t xml:space="preserve"> </w:t>
      </w:r>
      <w:proofErr w:type="gramStart"/>
      <w:r>
        <w:t>And soon later, the beginnings of a technological revolution.</w:t>
      </w:r>
      <w:proofErr w:type="gramEnd"/>
      <w:r>
        <w:br/>
      </w:r>
      <w:r>
        <w:br/>
        <w:t xml:space="preserve">The demigods allowed the humans to have their separate opinions and even their wars, while knowing that new and better technology to harvest would </w:t>
      </w:r>
      <w:r>
        <w:lastRenderedPageBreak/>
        <w:t xml:space="preserve">result from the winners. And only recently had </w:t>
      </w:r>
      <w:proofErr w:type="spellStart"/>
      <w:r>
        <w:t>Larsa</w:t>
      </w:r>
      <w:proofErr w:type="spellEnd"/>
      <w:r>
        <w:t xml:space="preserve"> seen the opportunity to gain even more power by allowing the humans to study her sword, and develop new technology based on its power. This technology would be used to assist the Demigods in achieving the powers of the gods themselves: omnipresence, omniscience, and omnipotence.</w:t>
      </w:r>
    </w:p>
    <w:p w14:paraId="586803AE" w14:textId="77777777" w:rsidR="007F581D" w:rsidRDefault="009603F5">
      <w:pPr>
        <w:pStyle w:val="Heading1"/>
        <w:tabs>
          <w:tab w:val="left" w:pos="2348"/>
        </w:tabs>
        <w:contextualSpacing w:val="0"/>
      </w:pPr>
      <w:bookmarkStart w:id="59" w:name="h.pkg4xiwm88ip" w:colFirst="0" w:colLast="0"/>
      <w:bookmarkStart w:id="60" w:name="_Toc413443128"/>
      <w:bookmarkEnd w:id="59"/>
      <w:r>
        <w:t>Gameplay</w:t>
      </w:r>
      <w:bookmarkEnd w:id="60"/>
    </w:p>
    <w:p w14:paraId="2962180F" w14:textId="77777777" w:rsidR="007F581D" w:rsidRDefault="009603F5">
      <w:pPr>
        <w:pStyle w:val="Heading2"/>
        <w:tabs>
          <w:tab w:val="left" w:pos="2348"/>
        </w:tabs>
        <w:contextualSpacing w:val="0"/>
      </w:pPr>
      <w:bookmarkStart w:id="61" w:name="h.anqxc7oksaax" w:colFirst="0" w:colLast="0"/>
      <w:bookmarkStart w:id="62" w:name="_Toc413443129"/>
      <w:bookmarkEnd w:id="61"/>
      <w:r>
        <w:t>Overview</w:t>
      </w:r>
      <w:bookmarkEnd w:id="62"/>
    </w:p>
    <w:p w14:paraId="3341B5DE" w14:textId="77777777" w:rsidR="007F581D" w:rsidRDefault="009603F5">
      <w:pPr>
        <w:tabs>
          <w:tab w:val="left" w:pos="2348"/>
        </w:tabs>
      </w:pPr>
      <w:r>
        <w:t>The player takes control of a recently resurrected demigod who’s seeking to settle a vendetta thousands of years old. The player cuts through human enemies while gaining fury to spend on even more powerful attacks. To access new talents which supplement the player’s power in combat, the player absorbs the souls of dead foes into their weapon. These souls are spent in the talents menu.</w:t>
      </w:r>
      <w:r>
        <w:br/>
      </w:r>
      <w:r>
        <w:br/>
        <w:t>The player learns to avoid and mitigate damage done by enemies through a series of animated visual cues which the enemy character models display during combat. Along with learning to avoid these attacks, the player learns which talents and attacks best fit their desired play style, and which ones best counter specific enemies.</w:t>
      </w:r>
    </w:p>
    <w:p w14:paraId="7AEAC4E2" w14:textId="77777777" w:rsidR="007F581D" w:rsidRDefault="009603F5">
      <w:pPr>
        <w:pStyle w:val="Heading2"/>
        <w:tabs>
          <w:tab w:val="left" w:pos="2348"/>
        </w:tabs>
        <w:contextualSpacing w:val="0"/>
      </w:pPr>
      <w:bookmarkStart w:id="63" w:name="h.yheful1hqf2f" w:colFirst="0" w:colLast="0"/>
      <w:bookmarkStart w:id="64" w:name="_Toc413443130"/>
      <w:bookmarkEnd w:id="63"/>
      <w:r>
        <w:t>Player Objectives</w:t>
      </w:r>
      <w:bookmarkEnd w:id="64"/>
    </w:p>
    <w:tbl>
      <w:tblPr>
        <w:tblStyle w:val="a1"/>
        <w:tblW w:w="885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8"/>
        <w:gridCol w:w="4428"/>
      </w:tblGrid>
      <w:tr w:rsidR="007F581D" w14:paraId="3893E8EE" w14:textId="77777777">
        <w:tc>
          <w:tcPr>
            <w:tcW w:w="4428" w:type="dxa"/>
          </w:tcPr>
          <w:p w14:paraId="1B901DFF" w14:textId="4B9A474C" w:rsidR="007F581D" w:rsidRDefault="009603F5" w:rsidP="00097A84">
            <w:pPr>
              <w:tabs>
                <w:tab w:val="left" w:pos="2348"/>
              </w:tabs>
              <w:contextualSpacing w:val="0"/>
            </w:pPr>
            <w:r>
              <w:rPr>
                <w:b/>
              </w:rPr>
              <w:t>Level</w:t>
            </w:r>
          </w:p>
        </w:tc>
        <w:tc>
          <w:tcPr>
            <w:tcW w:w="4428" w:type="dxa"/>
          </w:tcPr>
          <w:p w14:paraId="02DB77E9" w14:textId="77777777" w:rsidR="007F581D" w:rsidRDefault="009603F5">
            <w:pPr>
              <w:tabs>
                <w:tab w:val="left" w:pos="2348"/>
              </w:tabs>
              <w:contextualSpacing w:val="0"/>
            </w:pPr>
            <w:r>
              <w:rPr>
                <w:b/>
              </w:rPr>
              <w:t>Primary Objectives</w:t>
            </w:r>
          </w:p>
        </w:tc>
      </w:tr>
      <w:tr w:rsidR="007F581D" w14:paraId="1696444A" w14:textId="77777777">
        <w:tc>
          <w:tcPr>
            <w:tcW w:w="4428" w:type="dxa"/>
          </w:tcPr>
          <w:p w14:paraId="1D5BD0A7" w14:textId="77777777" w:rsidR="007F581D" w:rsidRDefault="009603F5">
            <w:pPr>
              <w:tabs>
                <w:tab w:val="left" w:pos="2348"/>
              </w:tabs>
              <w:contextualSpacing w:val="0"/>
            </w:pPr>
            <w:r>
              <w:t>Museum – Operating Room</w:t>
            </w:r>
          </w:p>
        </w:tc>
        <w:tc>
          <w:tcPr>
            <w:tcW w:w="4428" w:type="dxa"/>
          </w:tcPr>
          <w:p w14:paraId="66604725" w14:textId="484AC7D5" w:rsidR="007F581D" w:rsidRDefault="008F31DD">
            <w:pPr>
              <w:tabs>
                <w:tab w:val="left" w:pos="2348"/>
              </w:tabs>
              <w:contextualSpacing w:val="0"/>
            </w:pPr>
            <w:r>
              <w:t>U</w:t>
            </w:r>
            <w:r w:rsidR="009603F5">
              <w:t>nlock the first talent.</w:t>
            </w:r>
          </w:p>
        </w:tc>
      </w:tr>
      <w:tr w:rsidR="007F581D" w14:paraId="38C41325" w14:textId="77777777">
        <w:tc>
          <w:tcPr>
            <w:tcW w:w="4428" w:type="dxa"/>
          </w:tcPr>
          <w:p w14:paraId="1DC6894D" w14:textId="77777777" w:rsidR="007F581D" w:rsidRDefault="009603F5">
            <w:pPr>
              <w:tabs>
                <w:tab w:val="left" w:pos="2348"/>
              </w:tabs>
              <w:contextualSpacing w:val="0"/>
            </w:pPr>
            <w:r>
              <w:t xml:space="preserve">Museum – Exhibit Hall </w:t>
            </w:r>
          </w:p>
        </w:tc>
        <w:tc>
          <w:tcPr>
            <w:tcW w:w="4428" w:type="dxa"/>
          </w:tcPr>
          <w:p w14:paraId="648E0E36" w14:textId="7E840FA9" w:rsidR="007F581D" w:rsidRDefault="009603F5" w:rsidP="00412037">
            <w:pPr>
              <w:tabs>
                <w:tab w:val="left" w:pos="2348"/>
              </w:tabs>
              <w:contextualSpacing w:val="0"/>
            </w:pPr>
            <w:r>
              <w:t xml:space="preserve">Find </w:t>
            </w:r>
            <w:proofErr w:type="spellStart"/>
            <w:r w:rsidR="008F31DD">
              <w:t>Kesh’s</w:t>
            </w:r>
            <w:proofErr w:type="spellEnd"/>
            <w:r w:rsidR="008F31DD">
              <w:t xml:space="preserve"> </w:t>
            </w:r>
            <w:r>
              <w:t>armor, harvest souls</w:t>
            </w:r>
          </w:p>
        </w:tc>
      </w:tr>
      <w:tr w:rsidR="007F581D" w14:paraId="3BC4A884" w14:textId="77777777">
        <w:tc>
          <w:tcPr>
            <w:tcW w:w="4428" w:type="dxa"/>
          </w:tcPr>
          <w:p w14:paraId="551F5100" w14:textId="77777777" w:rsidR="007F581D" w:rsidRDefault="009603F5">
            <w:pPr>
              <w:tabs>
                <w:tab w:val="left" w:pos="2348"/>
              </w:tabs>
              <w:contextualSpacing w:val="0"/>
            </w:pPr>
            <w:r>
              <w:t>Museum – General Building Areas</w:t>
            </w:r>
          </w:p>
        </w:tc>
        <w:tc>
          <w:tcPr>
            <w:tcW w:w="4428" w:type="dxa"/>
          </w:tcPr>
          <w:p w14:paraId="2D734FAF" w14:textId="32C66263" w:rsidR="007F581D" w:rsidRDefault="009603F5" w:rsidP="00412037">
            <w:pPr>
              <w:tabs>
                <w:tab w:val="left" w:pos="2348"/>
              </w:tabs>
              <w:contextualSpacing w:val="0"/>
            </w:pPr>
            <w:r>
              <w:t xml:space="preserve">Harvest souls,  </w:t>
            </w:r>
            <w:r w:rsidR="00412037">
              <w:t>exit the museum</w:t>
            </w:r>
          </w:p>
        </w:tc>
      </w:tr>
      <w:tr w:rsidR="007F581D" w14:paraId="1974EAC6" w14:textId="77777777">
        <w:tc>
          <w:tcPr>
            <w:tcW w:w="4428" w:type="dxa"/>
          </w:tcPr>
          <w:p w14:paraId="0281B5C9" w14:textId="77777777" w:rsidR="007F581D" w:rsidRDefault="009603F5">
            <w:pPr>
              <w:tabs>
                <w:tab w:val="left" w:pos="2348"/>
              </w:tabs>
              <w:contextualSpacing w:val="0"/>
            </w:pPr>
            <w:r>
              <w:t xml:space="preserve">Museum – Exterior </w:t>
            </w:r>
          </w:p>
        </w:tc>
        <w:tc>
          <w:tcPr>
            <w:tcW w:w="4428" w:type="dxa"/>
          </w:tcPr>
          <w:p w14:paraId="45278DBA" w14:textId="7E8E40D4" w:rsidR="007F581D" w:rsidRDefault="00412037">
            <w:pPr>
              <w:tabs>
                <w:tab w:val="left" w:pos="2348"/>
              </w:tabs>
              <w:contextualSpacing w:val="0"/>
            </w:pPr>
            <w:r>
              <w:t>Fight through the driveway, win the game.</w:t>
            </w:r>
          </w:p>
        </w:tc>
      </w:tr>
    </w:tbl>
    <w:p w14:paraId="2F2D223B" w14:textId="5FC54938" w:rsidR="007F581D" w:rsidRDefault="009603F5" w:rsidP="00097A84">
      <w:pPr>
        <w:pStyle w:val="Heading2"/>
        <w:tabs>
          <w:tab w:val="left" w:pos="2348"/>
        </w:tabs>
        <w:contextualSpacing w:val="0"/>
      </w:pPr>
      <w:bookmarkStart w:id="65" w:name="h.ovkfbx98rm13" w:colFirst="0" w:colLast="0"/>
      <w:bookmarkStart w:id="66" w:name="_Toc413443131"/>
      <w:bookmarkEnd w:id="65"/>
      <w:r>
        <w:t>Core Gameplay Mechanic</w:t>
      </w:r>
      <w:bookmarkEnd w:id="66"/>
      <w:r w:rsidR="00097A84">
        <w:t>s</w:t>
      </w:r>
    </w:p>
    <w:p w14:paraId="7186EE0C" w14:textId="77777777" w:rsidR="007F581D" w:rsidRDefault="007F581D">
      <w:pPr>
        <w:tabs>
          <w:tab w:val="left" w:pos="2348"/>
        </w:tabs>
      </w:pPr>
    </w:p>
    <w:p w14:paraId="60674089" w14:textId="77777777" w:rsidR="007F581D" w:rsidRDefault="009603F5">
      <w:pPr>
        <w:pStyle w:val="Heading3"/>
        <w:tabs>
          <w:tab w:val="left" w:pos="2348"/>
        </w:tabs>
        <w:contextualSpacing w:val="0"/>
      </w:pPr>
      <w:bookmarkStart w:id="67" w:name="h.uxzw2l5c4za3" w:colFirst="0" w:colLast="0"/>
      <w:bookmarkStart w:id="68" w:name="_Toc413443132"/>
      <w:bookmarkEnd w:id="67"/>
      <w:r>
        <w:t>Movement</w:t>
      </w:r>
      <w:bookmarkEnd w:id="68"/>
    </w:p>
    <w:p w14:paraId="7423C379" w14:textId="05D2EB03" w:rsidR="007F581D" w:rsidRDefault="009603F5">
      <w:pPr>
        <w:numPr>
          <w:ilvl w:val="0"/>
          <w:numId w:val="1"/>
        </w:numPr>
        <w:tabs>
          <w:tab w:val="left" w:pos="2348"/>
        </w:tabs>
        <w:ind w:hanging="359"/>
        <w:contextualSpacing/>
      </w:pPr>
      <w:r>
        <w:t xml:space="preserve">Pointing the cursor, and clicking the left mouse button onto a </w:t>
      </w:r>
      <w:proofErr w:type="spellStart"/>
      <w:r>
        <w:t>pathable</w:t>
      </w:r>
      <w:proofErr w:type="spellEnd"/>
      <w:r>
        <w:t xml:space="preserve"> plane directs the player</w:t>
      </w:r>
      <w:r w:rsidR="008F31DD">
        <w:t>’s character model t</w:t>
      </w:r>
      <w:r>
        <w:t xml:space="preserve">o that location. Clicking and holding the left mouse button, while dragging the cursor over a </w:t>
      </w:r>
      <w:proofErr w:type="spellStart"/>
      <w:r>
        <w:t>pathable</w:t>
      </w:r>
      <w:proofErr w:type="spellEnd"/>
      <w:r>
        <w:t xml:space="preserve"> plane, updates the player character model’s path and movement direction.</w:t>
      </w:r>
    </w:p>
    <w:p w14:paraId="1B0EF4E4" w14:textId="77777777" w:rsidR="007F581D" w:rsidRDefault="009603F5">
      <w:pPr>
        <w:numPr>
          <w:ilvl w:val="1"/>
          <w:numId w:val="1"/>
        </w:numPr>
        <w:tabs>
          <w:tab w:val="left" w:pos="2348"/>
        </w:tabs>
        <w:ind w:hanging="359"/>
        <w:contextualSpacing/>
      </w:pPr>
      <w:r>
        <w:t>For example:</w:t>
      </w:r>
    </w:p>
    <w:p w14:paraId="27D59317" w14:textId="77777777" w:rsidR="007F581D" w:rsidRDefault="009603F5">
      <w:pPr>
        <w:numPr>
          <w:ilvl w:val="2"/>
          <w:numId w:val="1"/>
        </w:numPr>
        <w:tabs>
          <w:tab w:val="left" w:pos="2348"/>
        </w:tabs>
        <w:ind w:hanging="359"/>
        <w:contextualSpacing/>
      </w:pPr>
      <w:r>
        <w:lastRenderedPageBreak/>
        <w:t xml:space="preserve">The player character model is always “chasing” the mouse cursor when the left mouse button is clicked or held down. </w:t>
      </w:r>
    </w:p>
    <w:p w14:paraId="47789F0A" w14:textId="77777777" w:rsidR="007F581D" w:rsidRDefault="009603F5">
      <w:pPr>
        <w:numPr>
          <w:ilvl w:val="1"/>
          <w:numId w:val="1"/>
        </w:numPr>
        <w:tabs>
          <w:tab w:val="left" w:pos="2348"/>
        </w:tabs>
        <w:ind w:hanging="359"/>
        <w:contextualSpacing/>
      </w:pPr>
      <w:r>
        <w:t>Base movement speed for the player is 2.5 meters per second in all directions.</w:t>
      </w:r>
    </w:p>
    <w:p w14:paraId="797A199F" w14:textId="77777777" w:rsidR="007F581D" w:rsidRDefault="009603F5">
      <w:pPr>
        <w:numPr>
          <w:ilvl w:val="1"/>
          <w:numId w:val="1"/>
        </w:numPr>
        <w:tabs>
          <w:tab w:val="left" w:pos="2348"/>
        </w:tabs>
        <w:ind w:hanging="359"/>
        <w:contextualSpacing/>
      </w:pPr>
      <w:r>
        <w:t>The player character model remains in the center of the screen at all times, as the camera is focused and locked on the character model.</w:t>
      </w:r>
    </w:p>
    <w:p w14:paraId="5C35E48B" w14:textId="77777777" w:rsidR="007F581D" w:rsidRDefault="007F581D">
      <w:pPr>
        <w:tabs>
          <w:tab w:val="left" w:pos="2348"/>
        </w:tabs>
        <w:ind w:left="720"/>
      </w:pPr>
    </w:p>
    <w:p w14:paraId="1A8D8509" w14:textId="77777777" w:rsidR="007F581D" w:rsidRDefault="009603F5">
      <w:pPr>
        <w:pStyle w:val="Heading3"/>
        <w:tabs>
          <w:tab w:val="left" w:pos="2348"/>
        </w:tabs>
        <w:contextualSpacing w:val="0"/>
      </w:pPr>
      <w:bookmarkStart w:id="69" w:name="h.et8xwn7w4eio" w:colFirst="0" w:colLast="0"/>
      <w:bookmarkStart w:id="70" w:name="_Toc413443133"/>
      <w:bookmarkEnd w:id="69"/>
      <w:r>
        <w:t>Camera</w:t>
      </w:r>
      <w:bookmarkEnd w:id="70"/>
    </w:p>
    <w:p w14:paraId="42356A42" w14:textId="35681F0E" w:rsidR="007F581D" w:rsidRDefault="009603F5">
      <w:pPr>
        <w:numPr>
          <w:ilvl w:val="0"/>
          <w:numId w:val="7"/>
        </w:numPr>
        <w:tabs>
          <w:tab w:val="left" w:pos="2348"/>
        </w:tabs>
        <w:ind w:hanging="359"/>
        <w:contextualSpacing/>
      </w:pPr>
      <w:r>
        <w:t>The camera is locked to the player character model at all t</w:t>
      </w:r>
      <w:r w:rsidR="00097A84">
        <w:t xml:space="preserve">imes during gameplay, while rotated </w:t>
      </w:r>
      <w:r w:rsidR="00180033">
        <w:t>40* left on the Y axis,</w:t>
      </w:r>
      <w:r>
        <w:t xml:space="preserve"> with the </w:t>
      </w:r>
      <w:r w:rsidR="008F31DD">
        <w:t>rotation X</w:t>
      </w:r>
      <w:r>
        <w:t xml:space="preserve"> axis tilted downwards at a 50* angle.</w:t>
      </w:r>
    </w:p>
    <w:p w14:paraId="163A4477" w14:textId="0F52E8B0" w:rsidR="007F581D" w:rsidRDefault="0087145F">
      <w:pPr>
        <w:numPr>
          <w:ilvl w:val="0"/>
          <w:numId w:val="7"/>
        </w:numPr>
        <w:tabs>
          <w:tab w:val="left" w:pos="2348"/>
        </w:tabs>
        <w:ind w:hanging="359"/>
        <w:contextualSpacing/>
      </w:pPr>
      <w:r>
        <w:t>The camera is set 10 meters away from the player model, while maintaining that the player model is centered in the camera’s view</w:t>
      </w:r>
      <w:r w:rsidR="009603F5">
        <w:t>.</w:t>
      </w:r>
    </w:p>
    <w:p w14:paraId="54613E94" w14:textId="77777777" w:rsidR="007F581D" w:rsidRDefault="009603F5">
      <w:pPr>
        <w:pStyle w:val="Heading3"/>
        <w:tabs>
          <w:tab w:val="left" w:pos="2348"/>
        </w:tabs>
        <w:contextualSpacing w:val="0"/>
      </w:pPr>
      <w:bookmarkStart w:id="71" w:name="h.r6o1zowc5im6" w:colFirst="0" w:colLast="0"/>
      <w:bookmarkStart w:id="72" w:name="_Toc413443134"/>
      <w:bookmarkEnd w:id="71"/>
      <w:r>
        <w:t>Player Combat</w:t>
      </w:r>
      <w:bookmarkEnd w:id="72"/>
    </w:p>
    <w:p w14:paraId="31AA9A32" w14:textId="77777777" w:rsidR="007F581D" w:rsidRDefault="009603F5">
      <w:pPr>
        <w:pStyle w:val="Heading4"/>
        <w:tabs>
          <w:tab w:val="left" w:pos="2348"/>
        </w:tabs>
        <w:ind w:left="720"/>
        <w:contextualSpacing w:val="0"/>
      </w:pPr>
      <w:bookmarkStart w:id="73" w:name="h.pk5v3lvbdlp3" w:colFirst="0" w:colLast="0"/>
      <w:bookmarkEnd w:id="73"/>
      <w:r>
        <w:t>Attacking</w:t>
      </w:r>
    </w:p>
    <w:p w14:paraId="78EA2F40" w14:textId="77777777" w:rsidR="007F581D" w:rsidRDefault="009603F5">
      <w:pPr>
        <w:numPr>
          <w:ilvl w:val="0"/>
          <w:numId w:val="4"/>
        </w:numPr>
        <w:tabs>
          <w:tab w:val="left" w:pos="2348"/>
        </w:tabs>
        <w:ind w:hanging="359"/>
        <w:contextualSpacing/>
      </w:pPr>
      <w:r>
        <w:t>Basic melee swing</w:t>
      </w:r>
    </w:p>
    <w:p w14:paraId="4B23A834" w14:textId="54DD0BB9" w:rsidR="007F581D" w:rsidRDefault="0087145F">
      <w:pPr>
        <w:numPr>
          <w:ilvl w:val="1"/>
          <w:numId w:val="4"/>
        </w:numPr>
        <w:tabs>
          <w:tab w:val="left" w:pos="2348"/>
        </w:tabs>
        <w:ind w:hanging="359"/>
        <w:contextualSpacing/>
      </w:pPr>
      <w:r>
        <w:t xml:space="preserve">Animation of </w:t>
      </w:r>
      <w:r w:rsidR="009603F5">
        <w:t>weapon swing at downward 30* angle, swing directions and angles towards the front of the player character model, all dealing physical damage which sweeps across in an arc onto the affected foes.</w:t>
      </w:r>
    </w:p>
    <w:p w14:paraId="31F8B9C5" w14:textId="77777777" w:rsidR="007F581D" w:rsidRDefault="009603F5">
      <w:pPr>
        <w:numPr>
          <w:ilvl w:val="1"/>
          <w:numId w:val="4"/>
        </w:numPr>
        <w:tabs>
          <w:tab w:val="left" w:pos="2348"/>
        </w:tabs>
        <w:ind w:hanging="359"/>
        <w:contextualSpacing/>
      </w:pPr>
      <w:r>
        <w:t>Attacks are initiated by left clicking the cursor over an enemy while said enemy is within range of the attack.</w:t>
      </w:r>
    </w:p>
    <w:p w14:paraId="2DFB7D1B" w14:textId="77777777" w:rsidR="007F581D" w:rsidRDefault="009603F5">
      <w:pPr>
        <w:numPr>
          <w:ilvl w:val="0"/>
          <w:numId w:val="4"/>
        </w:numPr>
        <w:tabs>
          <w:tab w:val="left" w:pos="2348"/>
        </w:tabs>
        <w:ind w:hanging="359"/>
        <w:contextualSpacing/>
      </w:pPr>
      <w:r>
        <w:t>Special attacks</w:t>
      </w:r>
    </w:p>
    <w:p w14:paraId="23FB33AD" w14:textId="77777777" w:rsidR="007F581D" w:rsidRDefault="009603F5">
      <w:pPr>
        <w:numPr>
          <w:ilvl w:val="1"/>
          <w:numId w:val="4"/>
        </w:numPr>
        <w:tabs>
          <w:tab w:val="left" w:pos="2348"/>
        </w:tabs>
        <w:ind w:hanging="359"/>
        <w:contextualSpacing/>
      </w:pPr>
      <w:r>
        <w:t>Unlocked through talent choices made by the player.</w:t>
      </w:r>
    </w:p>
    <w:p w14:paraId="76FA3688" w14:textId="77777777" w:rsidR="007F581D" w:rsidRDefault="007F581D">
      <w:pPr>
        <w:tabs>
          <w:tab w:val="left" w:pos="2348"/>
        </w:tabs>
        <w:ind w:left="720"/>
      </w:pPr>
    </w:p>
    <w:p w14:paraId="780AF291" w14:textId="77777777" w:rsidR="007F581D" w:rsidRDefault="009603F5">
      <w:pPr>
        <w:pStyle w:val="Heading4"/>
        <w:tabs>
          <w:tab w:val="left" w:pos="2348"/>
        </w:tabs>
        <w:ind w:left="720"/>
        <w:contextualSpacing w:val="0"/>
      </w:pPr>
      <w:bookmarkStart w:id="74" w:name="h.3y41c951y3pr" w:colFirst="0" w:colLast="0"/>
      <w:bookmarkEnd w:id="74"/>
      <w:r>
        <w:t>Defending</w:t>
      </w:r>
    </w:p>
    <w:p w14:paraId="5708ABEC" w14:textId="77777777" w:rsidR="007F581D" w:rsidRDefault="009603F5">
      <w:pPr>
        <w:numPr>
          <w:ilvl w:val="0"/>
          <w:numId w:val="3"/>
        </w:numPr>
        <w:tabs>
          <w:tab w:val="left" w:pos="2348"/>
        </w:tabs>
        <w:ind w:hanging="359"/>
        <w:contextualSpacing/>
      </w:pPr>
      <w:r>
        <w:t>Roll</w:t>
      </w:r>
    </w:p>
    <w:p w14:paraId="02B85155" w14:textId="3F179066" w:rsidR="007F581D" w:rsidRDefault="009603F5">
      <w:pPr>
        <w:numPr>
          <w:ilvl w:val="1"/>
          <w:numId w:val="3"/>
        </w:numPr>
        <w:tabs>
          <w:tab w:val="left" w:pos="2348"/>
        </w:tabs>
        <w:ind w:hanging="359"/>
        <w:contextualSpacing/>
      </w:pPr>
      <w:r>
        <w:t>Roll out of harm’s way in the direction of movement.</w:t>
      </w:r>
    </w:p>
    <w:p w14:paraId="7414E020" w14:textId="77777777" w:rsidR="007F581D" w:rsidRDefault="009603F5">
      <w:pPr>
        <w:numPr>
          <w:ilvl w:val="2"/>
          <w:numId w:val="3"/>
        </w:numPr>
        <w:tabs>
          <w:tab w:val="left" w:pos="2348"/>
        </w:tabs>
        <w:ind w:hanging="359"/>
        <w:contextualSpacing/>
      </w:pPr>
      <w:proofErr w:type="gramStart"/>
      <w:r>
        <w:t>roll</w:t>
      </w:r>
      <w:proofErr w:type="gramEnd"/>
      <w:r>
        <w:t xml:space="preserve"> a distance of 3.5 meters in 1 second.</w:t>
      </w:r>
    </w:p>
    <w:p w14:paraId="5FE718F2" w14:textId="77777777" w:rsidR="007F581D" w:rsidRDefault="009603F5">
      <w:pPr>
        <w:numPr>
          <w:ilvl w:val="2"/>
          <w:numId w:val="3"/>
        </w:numPr>
        <w:tabs>
          <w:tab w:val="left" w:pos="2348"/>
        </w:tabs>
        <w:ind w:hanging="359"/>
        <w:contextualSpacing/>
      </w:pPr>
      <w:proofErr w:type="spellStart"/>
      <w:r>
        <w:t>can not</w:t>
      </w:r>
      <w:proofErr w:type="spellEnd"/>
      <w:r>
        <w:t xml:space="preserve"> roll more than 1 time in 2.5 seconds</w:t>
      </w:r>
    </w:p>
    <w:p w14:paraId="1AFFB62E" w14:textId="77777777" w:rsidR="007F581D" w:rsidRDefault="009603F5">
      <w:pPr>
        <w:numPr>
          <w:ilvl w:val="0"/>
          <w:numId w:val="3"/>
        </w:numPr>
        <w:tabs>
          <w:tab w:val="left" w:pos="2348"/>
        </w:tabs>
        <w:ind w:hanging="359"/>
        <w:contextualSpacing/>
      </w:pPr>
      <w:r>
        <w:t>Block</w:t>
      </w:r>
    </w:p>
    <w:p w14:paraId="5EFCC013" w14:textId="77777777" w:rsidR="007F581D" w:rsidRDefault="009603F5">
      <w:pPr>
        <w:numPr>
          <w:ilvl w:val="1"/>
          <w:numId w:val="3"/>
        </w:numPr>
        <w:tabs>
          <w:tab w:val="left" w:pos="2348"/>
        </w:tabs>
        <w:ind w:hanging="359"/>
        <w:contextualSpacing/>
      </w:pPr>
      <w:r>
        <w:t>Use the main weapon to block incoming attacks and mitigate incoming damage.</w:t>
      </w:r>
    </w:p>
    <w:p w14:paraId="2161900A" w14:textId="79D3DC4F" w:rsidR="007F581D" w:rsidRDefault="00180033">
      <w:pPr>
        <w:numPr>
          <w:ilvl w:val="1"/>
          <w:numId w:val="3"/>
        </w:numPr>
        <w:tabs>
          <w:tab w:val="left" w:pos="2348"/>
        </w:tabs>
        <w:ind w:hanging="359"/>
        <w:contextualSpacing/>
      </w:pPr>
      <w:r>
        <w:t>Denoted by a green shield icon above the player model for the duration of the ability being pressed</w:t>
      </w:r>
      <w:r w:rsidR="009603F5">
        <w:t>.</w:t>
      </w:r>
    </w:p>
    <w:p w14:paraId="36DFA221" w14:textId="77777777" w:rsidR="007F581D" w:rsidRDefault="009603F5">
      <w:pPr>
        <w:numPr>
          <w:ilvl w:val="2"/>
          <w:numId w:val="3"/>
        </w:numPr>
        <w:tabs>
          <w:tab w:val="left" w:pos="2348"/>
        </w:tabs>
        <w:ind w:hanging="359"/>
        <w:contextualSpacing/>
      </w:pPr>
      <w:r>
        <w:t>By default, melee damage which is blocked by the player is reduced by 50%.</w:t>
      </w:r>
    </w:p>
    <w:p w14:paraId="3C5BA54E" w14:textId="77777777" w:rsidR="007F581D" w:rsidRDefault="009603F5">
      <w:pPr>
        <w:numPr>
          <w:ilvl w:val="2"/>
          <w:numId w:val="3"/>
        </w:numPr>
        <w:tabs>
          <w:tab w:val="left" w:pos="2348"/>
        </w:tabs>
        <w:ind w:hanging="359"/>
        <w:contextualSpacing/>
      </w:pPr>
      <w:r>
        <w:t xml:space="preserve">Blocking is achieved by holding the right mouse button down. All damage taken during this period is reduced </w:t>
      </w:r>
      <w:r>
        <w:lastRenderedPageBreak/>
        <w:t>by the block reduction amount, as dictated by base metrics and any talent choices of the player.</w:t>
      </w:r>
    </w:p>
    <w:p w14:paraId="22E16898" w14:textId="77777777" w:rsidR="007F581D" w:rsidRDefault="009603F5">
      <w:pPr>
        <w:pStyle w:val="Heading3"/>
        <w:tabs>
          <w:tab w:val="left" w:pos="2348"/>
        </w:tabs>
        <w:contextualSpacing w:val="0"/>
      </w:pPr>
      <w:bookmarkStart w:id="75" w:name="h.xj3yfhmvr0a4" w:colFirst="0" w:colLast="0"/>
      <w:bookmarkStart w:id="76" w:name="_Toc413443135"/>
      <w:bookmarkEnd w:id="75"/>
      <w:r>
        <w:t>Character progression</w:t>
      </w:r>
      <w:bookmarkEnd w:id="76"/>
    </w:p>
    <w:p w14:paraId="3C765F18" w14:textId="77777777" w:rsidR="007F581D" w:rsidRDefault="009603F5">
      <w:pPr>
        <w:pStyle w:val="Heading4"/>
        <w:tabs>
          <w:tab w:val="left" w:pos="2348"/>
        </w:tabs>
        <w:ind w:firstLine="720"/>
        <w:contextualSpacing w:val="0"/>
      </w:pPr>
      <w:bookmarkStart w:id="77" w:name="h.fyerurjot18s" w:colFirst="0" w:colLast="0"/>
      <w:bookmarkEnd w:id="77"/>
      <w:r>
        <w:t>Talents</w:t>
      </w:r>
    </w:p>
    <w:p w14:paraId="242AE753" w14:textId="77777777" w:rsidR="007F581D" w:rsidRDefault="009603F5">
      <w:pPr>
        <w:numPr>
          <w:ilvl w:val="1"/>
          <w:numId w:val="26"/>
        </w:numPr>
        <w:tabs>
          <w:tab w:val="left" w:pos="2348"/>
        </w:tabs>
        <w:ind w:hanging="359"/>
        <w:contextualSpacing/>
      </w:pPr>
      <w:r>
        <w:t>Collect souls by defeating enemies.</w:t>
      </w:r>
    </w:p>
    <w:p w14:paraId="1CF91932" w14:textId="77777777" w:rsidR="007F581D" w:rsidRDefault="009603F5">
      <w:pPr>
        <w:numPr>
          <w:ilvl w:val="2"/>
          <w:numId w:val="26"/>
        </w:numPr>
        <w:tabs>
          <w:tab w:val="left" w:pos="2348"/>
        </w:tabs>
        <w:ind w:hanging="359"/>
        <w:contextualSpacing/>
      </w:pPr>
      <w:r>
        <w:t>Souls are visually tracked via the Soul Bar on the HUD.</w:t>
      </w:r>
    </w:p>
    <w:p w14:paraId="1B4855EE" w14:textId="77777777" w:rsidR="007F581D" w:rsidRDefault="009603F5">
      <w:pPr>
        <w:numPr>
          <w:ilvl w:val="2"/>
          <w:numId w:val="26"/>
        </w:numPr>
        <w:tabs>
          <w:tab w:val="left" w:pos="2348"/>
        </w:tabs>
        <w:ind w:hanging="359"/>
        <w:contextualSpacing/>
      </w:pPr>
      <w:r>
        <w:t>Souls fill the bar until 100% full, and earn a point to spend on a new talent, located on a lower row in the Talents Screen</w:t>
      </w:r>
    </w:p>
    <w:p w14:paraId="411538DE" w14:textId="77777777" w:rsidR="007F581D" w:rsidRDefault="009603F5">
      <w:pPr>
        <w:numPr>
          <w:ilvl w:val="2"/>
          <w:numId w:val="26"/>
        </w:numPr>
        <w:tabs>
          <w:tab w:val="left" w:pos="2348"/>
        </w:tabs>
        <w:ind w:hanging="359"/>
        <w:contextualSpacing/>
      </w:pPr>
      <w:r>
        <w:t>The soul bar rolls over from 100% to 0% when a new point is earned.</w:t>
      </w:r>
    </w:p>
    <w:p w14:paraId="66337955" w14:textId="77777777" w:rsidR="007F581D" w:rsidRDefault="009603F5">
      <w:pPr>
        <w:numPr>
          <w:ilvl w:val="2"/>
          <w:numId w:val="26"/>
        </w:numPr>
        <w:tabs>
          <w:tab w:val="left" w:pos="2348"/>
        </w:tabs>
        <w:ind w:hanging="359"/>
        <w:contextualSpacing/>
      </w:pPr>
      <w:r>
        <w:t>Unlock new attacks for the player to use in combat</w:t>
      </w:r>
    </w:p>
    <w:p w14:paraId="5FC2A62A" w14:textId="77777777" w:rsidR="007F581D" w:rsidRDefault="009603F5">
      <w:pPr>
        <w:numPr>
          <w:ilvl w:val="3"/>
          <w:numId w:val="26"/>
        </w:numPr>
        <w:tabs>
          <w:tab w:val="left" w:pos="2348"/>
        </w:tabs>
        <w:ind w:hanging="359"/>
        <w:contextualSpacing/>
      </w:pPr>
      <w:r>
        <w:t>Select 1 unlocked talent available on each row of the player progression menu.</w:t>
      </w:r>
    </w:p>
    <w:p w14:paraId="496D95DD" w14:textId="77777777" w:rsidR="007F581D" w:rsidRDefault="009603F5">
      <w:pPr>
        <w:pStyle w:val="Heading4"/>
        <w:tabs>
          <w:tab w:val="left" w:pos="2348"/>
        </w:tabs>
        <w:ind w:firstLine="720"/>
        <w:contextualSpacing w:val="0"/>
      </w:pPr>
      <w:bookmarkStart w:id="78" w:name="h.537c0zb1bqq3" w:colFirst="0" w:colLast="0"/>
      <w:bookmarkEnd w:id="78"/>
      <w:r>
        <w:t>Perks</w:t>
      </w:r>
    </w:p>
    <w:p w14:paraId="0C1B1BC0" w14:textId="77777777" w:rsidR="007F581D" w:rsidRDefault="009603F5">
      <w:pPr>
        <w:numPr>
          <w:ilvl w:val="1"/>
          <w:numId w:val="26"/>
        </w:numPr>
        <w:tabs>
          <w:tab w:val="left" w:pos="2348"/>
        </w:tabs>
        <w:ind w:hanging="359"/>
        <w:contextualSpacing/>
      </w:pPr>
      <w:r>
        <w:t>Add a unique twist to the player selected talent</w:t>
      </w:r>
    </w:p>
    <w:p w14:paraId="07044DC6" w14:textId="77777777" w:rsidR="007F581D" w:rsidRDefault="009603F5">
      <w:pPr>
        <w:numPr>
          <w:ilvl w:val="1"/>
          <w:numId w:val="26"/>
        </w:numPr>
        <w:tabs>
          <w:tab w:val="left" w:pos="2348"/>
        </w:tabs>
        <w:ind w:hanging="359"/>
        <w:contextualSpacing/>
      </w:pPr>
      <w:r>
        <w:t>Select 1 perk from a list of displayed options.</w:t>
      </w:r>
    </w:p>
    <w:p w14:paraId="4B28612C" w14:textId="77777777" w:rsidR="007F581D" w:rsidRDefault="009603F5">
      <w:pPr>
        <w:pStyle w:val="Heading3"/>
        <w:tabs>
          <w:tab w:val="left" w:pos="2348"/>
        </w:tabs>
        <w:contextualSpacing w:val="0"/>
      </w:pPr>
      <w:bookmarkStart w:id="79" w:name="h.wsopai9vc8ui" w:colFirst="0" w:colLast="0"/>
      <w:bookmarkStart w:id="80" w:name="_Toc413443136"/>
      <w:bookmarkEnd w:id="79"/>
      <w:r>
        <w:t>Player Health</w:t>
      </w:r>
      <w:bookmarkEnd w:id="80"/>
    </w:p>
    <w:p w14:paraId="6724B052" w14:textId="77777777" w:rsidR="007F581D" w:rsidRDefault="009603F5">
      <w:pPr>
        <w:numPr>
          <w:ilvl w:val="0"/>
          <w:numId w:val="34"/>
        </w:numPr>
        <w:tabs>
          <w:tab w:val="left" w:pos="2348"/>
        </w:tabs>
        <w:ind w:hanging="359"/>
        <w:contextualSpacing/>
      </w:pPr>
      <w:r>
        <w:t>Health amount</w:t>
      </w:r>
    </w:p>
    <w:p w14:paraId="058D23BE" w14:textId="77777777" w:rsidR="007F581D" w:rsidRDefault="009603F5">
      <w:pPr>
        <w:numPr>
          <w:ilvl w:val="1"/>
          <w:numId w:val="34"/>
        </w:numPr>
        <w:tabs>
          <w:tab w:val="left" w:pos="2348"/>
        </w:tabs>
        <w:ind w:hanging="359"/>
        <w:contextualSpacing/>
      </w:pPr>
      <w:r>
        <w:t>Default health is 1000 units</w:t>
      </w:r>
    </w:p>
    <w:p w14:paraId="12A0DD5C" w14:textId="77777777" w:rsidR="007F581D" w:rsidRDefault="007F581D">
      <w:pPr>
        <w:tabs>
          <w:tab w:val="left" w:pos="2348"/>
        </w:tabs>
      </w:pPr>
    </w:p>
    <w:p w14:paraId="4058C1C7" w14:textId="77777777" w:rsidR="007F581D" w:rsidRDefault="009603F5">
      <w:pPr>
        <w:numPr>
          <w:ilvl w:val="0"/>
          <w:numId w:val="25"/>
        </w:numPr>
        <w:tabs>
          <w:tab w:val="left" w:pos="2348"/>
        </w:tabs>
        <w:ind w:hanging="359"/>
        <w:contextualSpacing/>
      </w:pPr>
      <w:r>
        <w:t>Health bar</w:t>
      </w:r>
    </w:p>
    <w:p w14:paraId="280EC157" w14:textId="77777777" w:rsidR="007F581D" w:rsidRDefault="009603F5">
      <w:pPr>
        <w:numPr>
          <w:ilvl w:val="1"/>
          <w:numId w:val="25"/>
        </w:numPr>
        <w:tabs>
          <w:tab w:val="left" w:pos="2348"/>
        </w:tabs>
        <w:ind w:hanging="359"/>
        <w:contextualSpacing/>
      </w:pPr>
      <w:r>
        <w:t>Decreases as the player takes damage.</w:t>
      </w:r>
    </w:p>
    <w:p w14:paraId="591BFC79" w14:textId="0D111EAC" w:rsidR="007F581D" w:rsidRDefault="009603F5">
      <w:pPr>
        <w:numPr>
          <w:ilvl w:val="1"/>
          <w:numId w:val="25"/>
        </w:numPr>
        <w:tabs>
          <w:tab w:val="left" w:pos="2348"/>
        </w:tabs>
        <w:ind w:hanging="359"/>
        <w:contextualSpacing/>
      </w:pPr>
      <w:r>
        <w:t xml:space="preserve">Recharges at a rate of </w:t>
      </w:r>
      <w:r w:rsidR="0087145F">
        <w:t>3 health points per second</w:t>
      </w:r>
      <w:r>
        <w:t>.</w:t>
      </w:r>
    </w:p>
    <w:p w14:paraId="339F242D" w14:textId="77777777" w:rsidR="007F581D" w:rsidRDefault="009603F5">
      <w:pPr>
        <w:numPr>
          <w:ilvl w:val="1"/>
          <w:numId w:val="25"/>
        </w:numPr>
        <w:tabs>
          <w:tab w:val="left" w:pos="2348"/>
        </w:tabs>
        <w:ind w:hanging="359"/>
        <w:contextualSpacing/>
      </w:pPr>
      <w:r>
        <w:t>If a value of zero is reached, the player dies.</w:t>
      </w:r>
    </w:p>
    <w:p w14:paraId="7B3BB314" w14:textId="77777777" w:rsidR="007F581D" w:rsidRDefault="009603F5">
      <w:pPr>
        <w:pStyle w:val="Heading3"/>
        <w:tabs>
          <w:tab w:val="left" w:pos="2348"/>
        </w:tabs>
        <w:contextualSpacing w:val="0"/>
      </w:pPr>
      <w:bookmarkStart w:id="81" w:name="h.mbc3bd5d9e5c" w:colFirst="0" w:colLast="0"/>
      <w:bookmarkStart w:id="82" w:name="_Toc413443137"/>
      <w:bookmarkEnd w:id="81"/>
      <w:r>
        <w:t>Player Death</w:t>
      </w:r>
      <w:bookmarkEnd w:id="82"/>
    </w:p>
    <w:p w14:paraId="3C51F336" w14:textId="7402DC86" w:rsidR="007F581D" w:rsidRDefault="009603F5">
      <w:pPr>
        <w:tabs>
          <w:tab w:val="left" w:pos="2348"/>
        </w:tabs>
        <w:ind w:left="720"/>
      </w:pPr>
      <w:r>
        <w:t>Upon player d</w:t>
      </w:r>
      <w:r w:rsidR="0087145F">
        <w:t>eath, the death screen displays. The player is given the option to replay the game, or go back to the main menu.</w:t>
      </w:r>
    </w:p>
    <w:p w14:paraId="2EEC3CA7" w14:textId="77777777" w:rsidR="007F581D" w:rsidRDefault="009603F5">
      <w:pPr>
        <w:pStyle w:val="Heading2"/>
        <w:tabs>
          <w:tab w:val="left" w:pos="2348"/>
        </w:tabs>
        <w:contextualSpacing w:val="0"/>
      </w:pPr>
      <w:bookmarkStart w:id="83" w:name="h.zh0qjs33njjs" w:colFirst="0" w:colLast="0"/>
      <w:bookmarkStart w:id="84" w:name="_Toc413443138"/>
      <w:bookmarkEnd w:id="83"/>
      <w:r>
        <w:t>Metrics</w:t>
      </w:r>
      <w:bookmarkEnd w:id="84"/>
    </w:p>
    <w:p w14:paraId="37DFAAEF" w14:textId="77777777" w:rsidR="007F581D" w:rsidRDefault="009603F5">
      <w:pPr>
        <w:pStyle w:val="Heading3"/>
        <w:tabs>
          <w:tab w:val="left" w:pos="2348"/>
        </w:tabs>
        <w:contextualSpacing w:val="0"/>
      </w:pPr>
      <w:bookmarkStart w:id="85" w:name="h.kjj7ej6nwwbu" w:colFirst="0" w:colLast="0"/>
      <w:bookmarkStart w:id="86" w:name="_Toc413443139"/>
      <w:bookmarkEnd w:id="85"/>
      <w:r>
        <w:t>Default Player Values</w:t>
      </w:r>
      <w:bookmarkEnd w:id="86"/>
    </w:p>
    <w:p w14:paraId="64D275D6" w14:textId="77777777" w:rsidR="0087145F" w:rsidRDefault="0087145F">
      <w:pPr>
        <w:tabs>
          <w:tab w:val="left" w:pos="2348"/>
        </w:tabs>
        <w:ind w:left="720"/>
      </w:pPr>
    </w:p>
    <w:tbl>
      <w:tblPr>
        <w:tblStyle w:val="TableGrid"/>
        <w:tblW w:w="0" w:type="auto"/>
        <w:tblInd w:w="720" w:type="dxa"/>
        <w:tblLook w:val="04A0" w:firstRow="1" w:lastRow="0" w:firstColumn="1" w:lastColumn="0" w:noHBand="0" w:noVBand="1"/>
      </w:tblPr>
      <w:tblGrid>
        <w:gridCol w:w="4121"/>
        <w:gridCol w:w="4015"/>
      </w:tblGrid>
      <w:tr w:rsidR="0087145F" w14:paraId="7C333BFC" w14:textId="77777777" w:rsidTr="00EA1C27">
        <w:tc>
          <w:tcPr>
            <w:tcW w:w="4121" w:type="dxa"/>
          </w:tcPr>
          <w:p w14:paraId="3C128468" w14:textId="5B6F2AD6" w:rsidR="0087145F" w:rsidRDefault="0087145F">
            <w:pPr>
              <w:tabs>
                <w:tab w:val="left" w:pos="2348"/>
              </w:tabs>
            </w:pPr>
            <w:r>
              <w:t>Health</w:t>
            </w:r>
          </w:p>
        </w:tc>
        <w:tc>
          <w:tcPr>
            <w:tcW w:w="4015" w:type="dxa"/>
          </w:tcPr>
          <w:p w14:paraId="2D6E5157" w14:textId="036F36D8" w:rsidR="0087145F" w:rsidRDefault="00EA1C27">
            <w:pPr>
              <w:tabs>
                <w:tab w:val="left" w:pos="2348"/>
              </w:tabs>
            </w:pPr>
            <w:r>
              <w:t>1000</w:t>
            </w:r>
          </w:p>
        </w:tc>
      </w:tr>
      <w:tr w:rsidR="0087145F" w14:paraId="7B9E3657" w14:textId="77777777" w:rsidTr="00EA1C27">
        <w:tc>
          <w:tcPr>
            <w:tcW w:w="4121" w:type="dxa"/>
          </w:tcPr>
          <w:p w14:paraId="54913A64" w14:textId="77BE88A7" w:rsidR="0087145F" w:rsidRDefault="0087145F">
            <w:pPr>
              <w:tabs>
                <w:tab w:val="left" w:pos="2348"/>
              </w:tabs>
            </w:pPr>
            <w:r>
              <w:t>Movement speed</w:t>
            </w:r>
          </w:p>
        </w:tc>
        <w:tc>
          <w:tcPr>
            <w:tcW w:w="4015" w:type="dxa"/>
          </w:tcPr>
          <w:p w14:paraId="6279F44E" w14:textId="5C97B304" w:rsidR="0087145F" w:rsidRDefault="00EA1C27">
            <w:pPr>
              <w:tabs>
                <w:tab w:val="left" w:pos="2348"/>
              </w:tabs>
            </w:pPr>
            <w:r>
              <w:t>2.5 meters per second</w:t>
            </w:r>
          </w:p>
        </w:tc>
      </w:tr>
      <w:tr w:rsidR="0087145F" w14:paraId="66EF5086" w14:textId="77777777" w:rsidTr="00EA1C27">
        <w:tc>
          <w:tcPr>
            <w:tcW w:w="4121" w:type="dxa"/>
          </w:tcPr>
          <w:p w14:paraId="7F9797EB" w14:textId="638D68CD" w:rsidR="0087145F" w:rsidRDefault="0087145F">
            <w:pPr>
              <w:tabs>
                <w:tab w:val="left" w:pos="2348"/>
              </w:tabs>
            </w:pPr>
            <w:r>
              <w:t>Size</w:t>
            </w:r>
          </w:p>
        </w:tc>
        <w:tc>
          <w:tcPr>
            <w:tcW w:w="4015" w:type="dxa"/>
          </w:tcPr>
          <w:p w14:paraId="75AC1D5C" w14:textId="42BB8349" w:rsidR="0087145F" w:rsidRDefault="00EA1C27">
            <w:pPr>
              <w:tabs>
                <w:tab w:val="left" w:pos="2348"/>
              </w:tabs>
            </w:pPr>
            <w:r>
              <w:t>2.5 meters tall</w:t>
            </w:r>
          </w:p>
        </w:tc>
      </w:tr>
    </w:tbl>
    <w:p w14:paraId="7EB54B18" w14:textId="77777777" w:rsidR="0087145F" w:rsidRDefault="0087145F">
      <w:pPr>
        <w:tabs>
          <w:tab w:val="left" w:pos="2348"/>
        </w:tabs>
        <w:ind w:left="720"/>
      </w:pPr>
    </w:p>
    <w:p w14:paraId="4A31092A" w14:textId="7235436F" w:rsidR="00EA1C27" w:rsidRDefault="00EA1C27">
      <w:pPr>
        <w:tabs>
          <w:tab w:val="left" w:pos="2348"/>
        </w:tabs>
        <w:ind w:left="720"/>
      </w:pPr>
      <w:r>
        <w:t>Basic Melee Attack</w:t>
      </w:r>
    </w:p>
    <w:tbl>
      <w:tblPr>
        <w:tblStyle w:val="TableGrid"/>
        <w:tblW w:w="0" w:type="auto"/>
        <w:tblInd w:w="720" w:type="dxa"/>
        <w:tblLook w:val="04A0" w:firstRow="1" w:lastRow="0" w:firstColumn="1" w:lastColumn="0" w:noHBand="0" w:noVBand="1"/>
      </w:tblPr>
      <w:tblGrid>
        <w:gridCol w:w="4060"/>
        <w:gridCol w:w="4076"/>
      </w:tblGrid>
      <w:tr w:rsidR="00EA1C27" w14:paraId="7BD9AE26" w14:textId="77777777" w:rsidTr="00EA1C27">
        <w:tc>
          <w:tcPr>
            <w:tcW w:w="4428" w:type="dxa"/>
          </w:tcPr>
          <w:p w14:paraId="4A0995A8" w14:textId="064DC0E9" w:rsidR="00EA1C27" w:rsidRDefault="00EA1C27">
            <w:pPr>
              <w:tabs>
                <w:tab w:val="left" w:pos="2348"/>
              </w:tabs>
            </w:pPr>
            <w:r>
              <w:lastRenderedPageBreak/>
              <w:t>Speed</w:t>
            </w:r>
          </w:p>
        </w:tc>
        <w:tc>
          <w:tcPr>
            <w:tcW w:w="4428" w:type="dxa"/>
          </w:tcPr>
          <w:p w14:paraId="6CBF241F" w14:textId="2EA85166" w:rsidR="00EA1C27" w:rsidRDefault="00EA1C27">
            <w:pPr>
              <w:tabs>
                <w:tab w:val="left" w:pos="2348"/>
              </w:tabs>
            </w:pPr>
            <w:r>
              <w:t>1 attack every 1.5 seconds</w:t>
            </w:r>
          </w:p>
        </w:tc>
      </w:tr>
      <w:tr w:rsidR="00EA1C27" w14:paraId="5967642D" w14:textId="77777777" w:rsidTr="00EA1C27">
        <w:tc>
          <w:tcPr>
            <w:tcW w:w="4428" w:type="dxa"/>
          </w:tcPr>
          <w:p w14:paraId="68FACF6E" w14:textId="6FEE6755" w:rsidR="00EA1C27" w:rsidRDefault="00EA1C27">
            <w:pPr>
              <w:tabs>
                <w:tab w:val="left" w:pos="2348"/>
              </w:tabs>
            </w:pPr>
            <w:r>
              <w:t>Damage</w:t>
            </w:r>
          </w:p>
        </w:tc>
        <w:tc>
          <w:tcPr>
            <w:tcW w:w="4428" w:type="dxa"/>
          </w:tcPr>
          <w:p w14:paraId="78F490E4" w14:textId="0A4793A5" w:rsidR="00EA1C27" w:rsidRDefault="00EA1C27">
            <w:pPr>
              <w:tabs>
                <w:tab w:val="left" w:pos="2348"/>
              </w:tabs>
            </w:pPr>
            <w:r>
              <w:t>110</w:t>
            </w:r>
          </w:p>
        </w:tc>
      </w:tr>
      <w:tr w:rsidR="00EA1C27" w14:paraId="238A28D9" w14:textId="77777777" w:rsidTr="00EA1C27">
        <w:tc>
          <w:tcPr>
            <w:tcW w:w="4428" w:type="dxa"/>
          </w:tcPr>
          <w:p w14:paraId="6E7AFB2B" w14:textId="27FF2D07" w:rsidR="00EA1C27" w:rsidRDefault="00EA1C27">
            <w:pPr>
              <w:tabs>
                <w:tab w:val="left" w:pos="2348"/>
              </w:tabs>
            </w:pPr>
            <w:r>
              <w:t>Range</w:t>
            </w:r>
          </w:p>
        </w:tc>
        <w:tc>
          <w:tcPr>
            <w:tcW w:w="4428" w:type="dxa"/>
          </w:tcPr>
          <w:p w14:paraId="1BDC4736" w14:textId="77777777" w:rsidR="00EA1C27" w:rsidRDefault="00EA1C27" w:rsidP="00EA1C27">
            <w:pPr>
              <w:tabs>
                <w:tab w:val="left" w:pos="2348"/>
              </w:tabs>
              <w:contextualSpacing/>
            </w:pPr>
            <w:r>
              <w:t>2 meters from the player character model, in an arc from 340*, through 0*, to 20*</w:t>
            </w:r>
          </w:p>
          <w:p w14:paraId="7F02A53E" w14:textId="77777777" w:rsidR="00EA1C27" w:rsidRDefault="00EA1C27">
            <w:pPr>
              <w:tabs>
                <w:tab w:val="left" w:pos="2348"/>
              </w:tabs>
            </w:pPr>
          </w:p>
        </w:tc>
      </w:tr>
    </w:tbl>
    <w:p w14:paraId="5639606E" w14:textId="77777777" w:rsidR="00EA1C27" w:rsidRDefault="00EA1C27">
      <w:pPr>
        <w:tabs>
          <w:tab w:val="left" w:pos="2348"/>
        </w:tabs>
        <w:ind w:left="720"/>
      </w:pPr>
    </w:p>
    <w:p w14:paraId="72F42E92" w14:textId="7E12547A" w:rsidR="00EA1C27" w:rsidRDefault="00EA1C27">
      <w:pPr>
        <w:tabs>
          <w:tab w:val="left" w:pos="2348"/>
        </w:tabs>
        <w:ind w:left="720"/>
      </w:pPr>
      <w:r>
        <w:t>Defense</w:t>
      </w:r>
    </w:p>
    <w:tbl>
      <w:tblPr>
        <w:tblStyle w:val="TableGrid"/>
        <w:tblW w:w="0" w:type="auto"/>
        <w:tblInd w:w="720" w:type="dxa"/>
        <w:tblLook w:val="04A0" w:firstRow="1" w:lastRow="0" w:firstColumn="1" w:lastColumn="0" w:noHBand="0" w:noVBand="1"/>
      </w:tblPr>
      <w:tblGrid>
        <w:gridCol w:w="4073"/>
        <w:gridCol w:w="4063"/>
      </w:tblGrid>
      <w:tr w:rsidR="00EA1C27" w14:paraId="45A99FE6" w14:textId="77777777" w:rsidTr="00EA1C27">
        <w:tc>
          <w:tcPr>
            <w:tcW w:w="4428" w:type="dxa"/>
          </w:tcPr>
          <w:p w14:paraId="775B9234" w14:textId="17266861" w:rsidR="00EA1C27" w:rsidRDefault="00EA1C27">
            <w:pPr>
              <w:tabs>
                <w:tab w:val="left" w:pos="2348"/>
              </w:tabs>
            </w:pPr>
            <w:r>
              <w:t>Blocking</w:t>
            </w:r>
          </w:p>
        </w:tc>
        <w:tc>
          <w:tcPr>
            <w:tcW w:w="4428" w:type="dxa"/>
          </w:tcPr>
          <w:p w14:paraId="0F04C942" w14:textId="32F2E163" w:rsidR="00EA1C27" w:rsidRDefault="00EA1C27">
            <w:pPr>
              <w:tabs>
                <w:tab w:val="left" w:pos="2348"/>
              </w:tabs>
            </w:pPr>
            <w:r>
              <w:t>Reduce damage taken by 50%</w:t>
            </w:r>
          </w:p>
        </w:tc>
      </w:tr>
      <w:tr w:rsidR="00EA1C27" w14:paraId="300A5332" w14:textId="77777777" w:rsidTr="00EA1C27">
        <w:tc>
          <w:tcPr>
            <w:tcW w:w="4428" w:type="dxa"/>
          </w:tcPr>
          <w:p w14:paraId="176819DE" w14:textId="377F0218" w:rsidR="00EA1C27" w:rsidRDefault="00EA1C27">
            <w:pPr>
              <w:tabs>
                <w:tab w:val="left" w:pos="2348"/>
              </w:tabs>
            </w:pPr>
            <w:r>
              <w:t>Rolling</w:t>
            </w:r>
          </w:p>
        </w:tc>
        <w:tc>
          <w:tcPr>
            <w:tcW w:w="4428" w:type="dxa"/>
          </w:tcPr>
          <w:p w14:paraId="0FB50EED" w14:textId="4AD090B2" w:rsidR="00EA1C27" w:rsidRDefault="00EA1C27">
            <w:pPr>
              <w:tabs>
                <w:tab w:val="left" w:pos="2348"/>
              </w:tabs>
            </w:pPr>
            <w:r>
              <w:t>Speed is 3.5 meters in 1 second.</w:t>
            </w:r>
          </w:p>
        </w:tc>
      </w:tr>
    </w:tbl>
    <w:p w14:paraId="1CAB98D1" w14:textId="77777777" w:rsidR="00EA1C27" w:rsidRDefault="00EA1C27">
      <w:pPr>
        <w:tabs>
          <w:tab w:val="left" w:pos="2348"/>
        </w:tabs>
        <w:ind w:left="720"/>
      </w:pPr>
    </w:p>
    <w:p w14:paraId="26E81CD6" w14:textId="77777777" w:rsidR="007F581D" w:rsidRDefault="009603F5">
      <w:pPr>
        <w:pStyle w:val="Heading3"/>
        <w:tabs>
          <w:tab w:val="left" w:pos="2348"/>
        </w:tabs>
        <w:contextualSpacing w:val="0"/>
      </w:pPr>
      <w:bookmarkStart w:id="87" w:name="h.cw5rrgl7uw68" w:colFirst="0" w:colLast="0"/>
      <w:bookmarkStart w:id="88" w:name="_Toc413443140"/>
      <w:bookmarkEnd w:id="87"/>
      <w:r>
        <w:t>Talents</w:t>
      </w:r>
      <w:bookmarkEnd w:id="88"/>
    </w:p>
    <w:p w14:paraId="31A7169C" w14:textId="293CA16D" w:rsidR="007F581D" w:rsidRDefault="009603F5">
      <w:pPr>
        <w:tabs>
          <w:tab w:val="left" w:pos="2348"/>
        </w:tabs>
      </w:pPr>
      <w:r>
        <w:t xml:space="preserve">Unlocking subsequent </w:t>
      </w:r>
      <w:proofErr w:type="spellStart"/>
      <w:r>
        <w:t>teirs</w:t>
      </w:r>
      <w:proofErr w:type="spellEnd"/>
      <w:r>
        <w:t xml:space="preserve"> following the specialization tree is referred to the total number of souls that are required to unlock the next tier.</w:t>
      </w:r>
    </w:p>
    <w:p w14:paraId="721B227B" w14:textId="77777777" w:rsidR="007F581D" w:rsidRDefault="009603F5">
      <w:pPr>
        <w:numPr>
          <w:ilvl w:val="0"/>
          <w:numId w:val="5"/>
        </w:numPr>
        <w:tabs>
          <w:tab w:val="left" w:pos="2348"/>
        </w:tabs>
        <w:ind w:hanging="359"/>
        <w:contextualSpacing/>
      </w:pPr>
      <w:r>
        <w:t>Here is an example scenario. The total number of souls collected is denoted in blue:</w:t>
      </w:r>
    </w:p>
    <w:p w14:paraId="1606B149" w14:textId="77777777" w:rsidR="007F581D" w:rsidRDefault="009603F5">
      <w:pPr>
        <w:numPr>
          <w:ilvl w:val="1"/>
          <w:numId w:val="5"/>
        </w:numPr>
        <w:tabs>
          <w:tab w:val="left" w:pos="2348"/>
        </w:tabs>
        <w:ind w:hanging="359"/>
        <w:contextualSpacing/>
      </w:pPr>
      <w:r>
        <w:t xml:space="preserve">The player has just started playing, and has collected 0 souls throughout the game </w:t>
      </w:r>
      <w:r>
        <w:rPr>
          <w:color w:val="0000FF"/>
        </w:rPr>
        <w:t>(0)</w:t>
      </w:r>
    </w:p>
    <w:p w14:paraId="19CC06E1" w14:textId="77777777" w:rsidR="007F581D" w:rsidRDefault="009603F5">
      <w:pPr>
        <w:numPr>
          <w:ilvl w:val="1"/>
          <w:numId w:val="5"/>
        </w:numPr>
        <w:tabs>
          <w:tab w:val="left" w:pos="2348"/>
        </w:tabs>
        <w:ind w:hanging="359"/>
        <w:contextualSpacing/>
      </w:pPr>
      <w:r>
        <w:t xml:space="preserve">The player kills 4 scientists, and collects 4 souls, thus unlocking access to the specialization tree. </w:t>
      </w:r>
      <w:r>
        <w:rPr>
          <w:color w:val="0000FF"/>
        </w:rPr>
        <w:t>(4)</w:t>
      </w:r>
    </w:p>
    <w:p w14:paraId="4330928C" w14:textId="77777777" w:rsidR="007F581D" w:rsidRDefault="009603F5">
      <w:pPr>
        <w:numPr>
          <w:ilvl w:val="1"/>
          <w:numId w:val="5"/>
        </w:numPr>
        <w:tabs>
          <w:tab w:val="left" w:pos="2348"/>
        </w:tabs>
        <w:ind w:hanging="359"/>
        <w:contextualSpacing/>
      </w:pPr>
      <w:r>
        <w:t>The player selects a specialization.</w:t>
      </w:r>
      <w:r>
        <w:rPr>
          <w:color w:val="0000FF"/>
        </w:rPr>
        <w:t>(4)</w:t>
      </w:r>
    </w:p>
    <w:p w14:paraId="3972D02A" w14:textId="77777777" w:rsidR="007F581D" w:rsidRDefault="009603F5">
      <w:pPr>
        <w:numPr>
          <w:ilvl w:val="1"/>
          <w:numId w:val="5"/>
        </w:numPr>
        <w:tabs>
          <w:tab w:val="left" w:pos="2348"/>
        </w:tabs>
        <w:ind w:hanging="359"/>
        <w:contextualSpacing/>
      </w:pPr>
      <w:r>
        <w:t xml:space="preserve">The player kills 16 Security Guards, and collects 16 souls, thus unlocking access to the Tier 1 talent tree. </w:t>
      </w:r>
      <w:r>
        <w:rPr>
          <w:color w:val="0000FF"/>
        </w:rPr>
        <w:t>(20)</w:t>
      </w:r>
    </w:p>
    <w:p w14:paraId="04A8A3CB" w14:textId="77777777" w:rsidR="007F581D" w:rsidRDefault="009603F5">
      <w:pPr>
        <w:pStyle w:val="Heading4"/>
        <w:tabs>
          <w:tab w:val="left" w:pos="2348"/>
        </w:tabs>
        <w:contextualSpacing w:val="0"/>
      </w:pPr>
      <w:bookmarkStart w:id="89" w:name="h.f0ve6qvouw2b" w:colFirst="0" w:colLast="0"/>
      <w:bookmarkEnd w:id="89"/>
      <w:r>
        <w:t>Specialization Tree</w:t>
      </w:r>
    </w:p>
    <w:p w14:paraId="54A04FA1" w14:textId="77777777" w:rsidR="007F581D" w:rsidRDefault="009603F5">
      <w:pPr>
        <w:numPr>
          <w:ilvl w:val="0"/>
          <w:numId w:val="19"/>
        </w:numPr>
        <w:tabs>
          <w:tab w:val="left" w:pos="2348"/>
        </w:tabs>
        <w:ind w:hanging="359"/>
        <w:contextualSpacing/>
      </w:pPr>
      <w:r>
        <w:t>4 souls to unlock</w:t>
      </w:r>
    </w:p>
    <w:p w14:paraId="251BA5C3" w14:textId="77777777" w:rsidR="007F581D" w:rsidRDefault="007F581D">
      <w:pPr>
        <w:tabs>
          <w:tab w:val="left" w:pos="2348"/>
        </w:tabs>
        <w:ind w:left="1440"/>
      </w:pPr>
    </w:p>
    <w:tbl>
      <w:tblPr>
        <w:tblStyle w:val="a2"/>
        <w:tblW w:w="7050" w:type="dxa"/>
        <w:tblInd w:w="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2490"/>
        <w:gridCol w:w="2310"/>
      </w:tblGrid>
      <w:tr w:rsidR="007F581D" w14:paraId="25B4A402" w14:textId="77777777">
        <w:tc>
          <w:tcPr>
            <w:tcW w:w="2250" w:type="dxa"/>
            <w:tcMar>
              <w:top w:w="100" w:type="dxa"/>
              <w:left w:w="100" w:type="dxa"/>
              <w:bottom w:w="100" w:type="dxa"/>
              <w:right w:w="100" w:type="dxa"/>
            </w:tcMar>
          </w:tcPr>
          <w:p w14:paraId="30B2EE40" w14:textId="77777777" w:rsidR="007F581D" w:rsidRDefault="009603F5">
            <w:pPr>
              <w:tabs>
                <w:tab w:val="left" w:pos="2348"/>
              </w:tabs>
            </w:pPr>
            <w:proofErr w:type="spellStart"/>
            <w:r>
              <w:t>Mace_spec</w:t>
            </w:r>
            <w:proofErr w:type="spellEnd"/>
          </w:p>
        </w:tc>
        <w:tc>
          <w:tcPr>
            <w:tcW w:w="2490" w:type="dxa"/>
            <w:tcMar>
              <w:top w:w="100" w:type="dxa"/>
              <w:left w:w="100" w:type="dxa"/>
              <w:bottom w:w="100" w:type="dxa"/>
              <w:right w:w="100" w:type="dxa"/>
            </w:tcMar>
          </w:tcPr>
          <w:p w14:paraId="5B6AE0DE" w14:textId="77777777" w:rsidR="007F581D" w:rsidRDefault="009603F5">
            <w:pPr>
              <w:tabs>
                <w:tab w:val="left" w:pos="2348"/>
              </w:tabs>
            </w:pPr>
            <w:proofErr w:type="spellStart"/>
            <w:r>
              <w:t>Sword_spec</w:t>
            </w:r>
            <w:proofErr w:type="spellEnd"/>
          </w:p>
        </w:tc>
        <w:tc>
          <w:tcPr>
            <w:tcW w:w="2310" w:type="dxa"/>
            <w:tcMar>
              <w:top w:w="100" w:type="dxa"/>
              <w:left w:w="100" w:type="dxa"/>
              <w:bottom w:w="100" w:type="dxa"/>
              <w:right w:w="100" w:type="dxa"/>
            </w:tcMar>
          </w:tcPr>
          <w:p w14:paraId="2E4199C3" w14:textId="77777777" w:rsidR="007F581D" w:rsidRDefault="009603F5">
            <w:pPr>
              <w:tabs>
                <w:tab w:val="left" w:pos="2348"/>
              </w:tabs>
            </w:pPr>
            <w:proofErr w:type="spellStart"/>
            <w:r>
              <w:t>Staff_spec</w:t>
            </w:r>
            <w:proofErr w:type="spellEnd"/>
          </w:p>
        </w:tc>
      </w:tr>
    </w:tbl>
    <w:p w14:paraId="1E04B639" w14:textId="77777777" w:rsidR="007F581D" w:rsidRDefault="007F581D">
      <w:pPr>
        <w:tabs>
          <w:tab w:val="left" w:pos="2348"/>
        </w:tabs>
        <w:ind w:left="1440"/>
      </w:pPr>
    </w:p>
    <w:p w14:paraId="35CF65D9" w14:textId="77777777" w:rsidR="007F581D" w:rsidRDefault="009603F5">
      <w:pPr>
        <w:numPr>
          <w:ilvl w:val="0"/>
          <w:numId w:val="29"/>
        </w:numPr>
        <w:tabs>
          <w:tab w:val="left" w:pos="2348"/>
        </w:tabs>
        <w:ind w:hanging="359"/>
        <w:contextualSpacing/>
      </w:pPr>
      <w:proofErr w:type="spellStart"/>
      <w:r>
        <w:t>Mace_spec</w:t>
      </w:r>
      <w:proofErr w:type="spellEnd"/>
    </w:p>
    <w:p w14:paraId="7083180F" w14:textId="77777777" w:rsidR="007F581D" w:rsidRDefault="009603F5">
      <w:pPr>
        <w:numPr>
          <w:ilvl w:val="1"/>
          <w:numId w:val="29"/>
        </w:numPr>
        <w:tabs>
          <w:tab w:val="left" w:pos="2348"/>
        </w:tabs>
        <w:ind w:hanging="359"/>
        <w:contextualSpacing/>
      </w:pPr>
      <w:r>
        <w:t>Weapon becomes a Warped Mace</w:t>
      </w:r>
    </w:p>
    <w:p w14:paraId="703EFCAB" w14:textId="77777777" w:rsidR="007F581D" w:rsidRDefault="009603F5">
      <w:pPr>
        <w:numPr>
          <w:ilvl w:val="1"/>
          <w:numId w:val="29"/>
        </w:numPr>
        <w:tabs>
          <w:tab w:val="left" w:pos="2348"/>
        </w:tabs>
        <w:ind w:hanging="359"/>
        <w:contextualSpacing/>
      </w:pPr>
      <w:r>
        <w:t>Basic melee damage + 20%</w:t>
      </w:r>
    </w:p>
    <w:p w14:paraId="3B702AD3" w14:textId="77777777" w:rsidR="007F581D" w:rsidRDefault="009603F5">
      <w:pPr>
        <w:numPr>
          <w:ilvl w:val="1"/>
          <w:numId w:val="29"/>
        </w:numPr>
        <w:tabs>
          <w:tab w:val="left" w:pos="2348"/>
        </w:tabs>
        <w:ind w:hanging="359"/>
        <w:contextualSpacing/>
      </w:pPr>
      <w:r>
        <w:t>Health increased by 200</w:t>
      </w:r>
    </w:p>
    <w:p w14:paraId="5927C07C" w14:textId="77777777" w:rsidR="007F581D" w:rsidRDefault="009603F5">
      <w:pPr>
        <w:numPr>
          <w:ilvl w:val="0"/>
          <w:numId w:val="29"/>
        </w:numPr>
        <w:tabs>
          <w:tab w:val="left" w:pos="2348"/>
        </w:tabs>
        <w:ind w:hanging="359"/>
        <w:contextualSpacing/>
      </w:pPr>
      <w:proofErr w:type="spellStart"/>
      <w:r>
        <w:t>Sword_spec</w:t>
      </w:r>
      <w:proofErr w:type="spellEnd"/>
    </w:p>
    <w:p w14:paraId="65103B19" w14:textId="77777777" w:rsidR="007F581D" w:rsidRDefault="009603F5">
      <w:pPr>
        <w:numPr>
          <w:ilvl w:val="1"/>
          <w:numId w:val="29"/>
        </w:numPr>
        <w:tabs>
          <w:tab w:val="left" w:pos="2348"/>
        </w:tabs>
        <w:ind w:hanging="359"/>
        <w:contextualSpacing/>
      </w:pPr>
      <w:r>
        <w:t>Weapon becomes Warped Sword</w:t>
      </w:r>
    </w:p>
    <w:p w14:paraId="3AB8170F" w14:textId="77777777" w:rsidR="007F581D" w:rsidRDefault="009603F5">
      <w:pPr>
        <w:numPr>
          <w:ilvl w:val="1"/>
          <w:numId w:val="29"/>
        </w:numPr>
        <w:tabs>
          <w:tab w:val="left" w:pos="2348"/>
        </w:tabs>
        <w:ind w:hanging="359"/>
        <w:contextualSpacing/>
      </w:pPr>
      <w:r>
        <w:t>Basic melee attack range increased to 2.5 meters</w:t>
      </w:r>
    </w:p>
    <w:p w14:paraId="43596048" w14:textId="77777777" w:rsidR="007F581D" w:rsidRDefault="009603F5">
      <w:pPr>
        <w:numPr>
          <w:ilvl w:val="1"/>
          <w:numId w:val="29"/>
        </w:numPr>
        <w:tabs>
          <w:tab w:val="left" w:pos="2348"/>
        </w:tabs>
        <w:ind w:hanging="359"/>
        <w:contextualSpacing/>
      </w:pPr>
      <w:r>
        <w:t>Attack speed increased to 1 attack every 1.2 seconds</w:t>
      </w:r>
    </w:p>
    <w:p w14:paraId="56CF8F15" w14:textId="77777777" w:rsidR="007F581D" w:rsidRDefault="009603F5">
      <w:pPr>
        <w:numPr>
          <w:ilvl w:val="0"/>
          <w:numId w:val="29"/>
        </w:numPr>
        <w:tabs>
          <w:tab w:val="left" w:pos="2348"/>
        </w:tabs>
        <w:ind w:hanging="359"/>
        <w:contextualSpacing/>
      </w:pPr>
      <w:proofErr w:type="spellStart"/>
      <w:r>
        <w:t>Staff_spec</w:t>
      </w:r>
      <w:proofErr w:type="spellEnd"/>
    </w:p>
    <w:p w14:paraId="73B10C2A" w14:textId="77777777" w:rsidR="007F581D" w:rsidRDefault="009603F5">
      <w:pPr>
        <w:numPr>
          <w:ilvl w:val="1"/>
          <w:numId w:val="29"/>
        </w:numPr>
        <w:tabs>
          <w:tab w:val="left" w:pos="2348"/>
        </w:tabs>
        <w:ind w:hanging="359"/>
        <w:contextualSpacing/>
      </w:pPr>
      <w:r>
        <w:t>Weapon becomes Warped Staff</w:t>
      </w:r>
    </w:p>
    <w:p w14:paraId="6A2CAAE8" w14:textId="77777777" w:rsidR="007F581D" w:rsidRDefault="009603F5">
      <w:pPr>
        <w:numPr>
          <w:ilvl w:val="1"/>
          <w:numId w:val="29"/>
        </w:numPr>
        <w:tabs>
          <w:tab w:val="left" w:pos="2348"/>
        </w:tabs>
        <w:ind w:hanging="359"/>
        <w:contextualSpacing/>
      </w:pPr>
      <w:r>
        <w:t>Blocking decreases damage taken by 60%</w:t>
      </w:r>
    </w:p>
    <w:p w14:paraId="4EA565AA" w14:textId="77777777" w:rsidR="007F581D" w:rsidRDefault="009603F5">
      <w:pPr>
        <w:numPr>
          <w:ilvl w:val="1"/>
          <w:numId w:val="29"/>
        </w:numPr>
        <w:tabs>
          <w:tab w:val="left" w:pos="2348"/>
        </w:tabs>
        <w:ind w:hanging="359"/>
        <w:contextualSpacing/>
      </w:pPr>
      <w:r>
        <w:t>Movement speed increased to 2.8 meters per second</w:t>
      </w:r>
    </w:p>
    <w:p w14:paraId="3A3A0D5D" w14:textId="77777777" w:rsidR="007F581D" w:rsidRDefault="009603F5">
      <w:pPr>
        <w:numPr>
          <w:ilvl w:val="1"/>
          <w:numId w:val="29"/>
        </w:numPr>
        <w:tabs>
          <w:tab w:val="left" w:pos="2348"/>
        </w:tabs>
        <w:ind w:hanging="359"/>
        <w:contextualSpacing/>
      </w:pPr>
      <w:r>
        <w:t>Basic melee attack range increased to 3.5 meters</w:t>
      </w:r>
    </w:p>
    <w:p w14:paraId="601F841F" w14:textId="77777777" w:rsidR="007F581D" w:rsidRDefault="009603F5">
      <w:pPr>
        <w:pStyle w:val="Heading4"/>
        <w:tabs>
          <w:tab w:val="left" w:pos="2348"/>
        </w:tabs>
        <w:ind w:firstLine="720"/>
        <w:contextualSpacing w:val="0"/>
      </w:pPr>
      <w:bookmarkStart w:id="90" w:name="h.xu9csrfw0lwq" w:colFirst="0" w:colLast="0"/>
      <w:bookmarkEnd w:id="90"/>
      <w:r>
        <w:lastRenderedPageBreak/>
        <w:t>Tier 1</w:t>
      </w:r>
    </w:p>
    <w:p w14:paraId="341C8336" w14:textId="77777777" w:rsidR="007F581D" w:rsidRDefault="009603F5">
      <w:pPr>
        <w:numPr>
          <w:ilvl w:val="0"/>
          <w:numId w:val="23"/>
        </w:numPr>
        <w:tabs>
          <w:tab w:val="left" w:pos="2348"/>
        </w:tabs>
        <w:ind w:hanging="359"/>
        <w:contextualSpacing/>
      </w:pPr>
      <w:r>
        <w:t>20 souls to unlock</w:t>
      </w:r>
    </w:p>
    <w:p w14:paraId="44E28250" w14:textId="77777777" w:rsidR="007F581D" w:rsidRDefault="007F581D">
      <w:pPr>
        <w:tabs>
          <w:tab w:val="left" w:pos="2348"/>
        </w:tabs>
        <w:ind w:left="1440"/>
      </w:pPr>
    </w:p>
    <w:tbl>
      <w:tblPr>
        <w:tblStyle w:val="a3"/>
        <w:tblW w:w="7020"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685"/>
        <w:gridCol w:w="2040"/>
      </w:tblGrid>
      <w:tr w:rsidR="007F581D" w14:paraId="23C7CD1D" w14:textId="77777777">
        <w:tc>
          <w:tcPr>
            <w:tcW w:w="2295" w:type="dxa"/>
            <w:tcMar>
              <w:top w:w="100" w:type="dxa"/>
              <w:left w:w="100" w:type="dxa"/>
              <w:bottom w:w="100" w:type="dxa"/>
              <w:right w:w="100" w:type="dxa"/>
            </w:tcMar>
          </w:tcPr>
          <w:p w14:paraId="40AE0CC8" w14:textId="08CE1179" w:rsidR="007F581D" w:rsidRDefault="001A2264">
            <w:pPr>
              <w:tabs>
                <w:tab w:val="left" w:pos="2348"/>
              </w:tabs>
            </w:pPr>
            <w:r>
              <w:t>Toughness</w:t>
            </w:r>
          </w:p>
        </w:tc>
        <w:tc>
          <w:tcPr>
            <w:tcW w:w="2685" w:type="dxa"/>
            <w:tcMar>
              <w:top w:w="100" w:type="dxa"/>
              <w:left w:w="100" w:type="dxa"/>
              <w:bottom w:w="100" w:type="dxa"/>
              <w:right w:w="100" w:type="dxa"/>
            </w:tcMar>
          </w:tcPr>
          <w:p w14:paraId="702D26B3" w14:textId="77777777" w:rsidR="007F581D" w:rsidRDefault="009603F5">
            <w:pPr>
              <w:tabs>
                <w:tab w:val="left" w:pos="2348"/>
              </w:tabs>
            </w:pPr>
            <w:r>
              <w:t>Determination</w:t>
            </w:r>
          </w:p>
        </w:tc>
        <w:tc>
          <w:tcPr>
            <w:tcW w:w="2040" w:type="dxa"/>
            <w:tcMar>
              <w:top w:w="100" w:type="dxa"/>
              <w:left w:w="100" w:type="dxa"/>
              <w:bottom w:w="100" w:type="dxa"/>
              <w:right w:w="100" w:type="dxa"/>
            </w:tcMar>
          </w:tcPr>
          <w:p w14:paraId="0F329D43" w14:textId="77777777" w:rsidR="007F581D" w:rsidRDefault="009603F5">
            <w:pPr>
              <w:tabs>
                <w:tab w:val="left" w:pos="2348"/>
              </w:tabs>
            </w:pPr>
            <w:r>
              <w:t>Might</w:t>
            </w:r>
          </w:p>
        </w:tc>
      </w:tr>
    </w:tbl>
    <w:p w14:paraId="431486BC" w14:textId="77777777" w:rsidR="007F581D" w:rsidRDefault="007F581D">
      <w:pPr>
        <w:tabs>
          <w:tab w:val="left" w:pos="2348"/>
        </w:tabs>
        <w:ind w:left="1440"/>
      </w:pPr>
    </w:p>
    <w:p w14:paraId="0581B2CB" w14:textId="50465203" w:rsidR="007F581D" w:rsidRDefault="001A2264">
      <w:pPr>
        <w:numPr>
          <w:ilvl w:val="0"/>
          <w:numId w:val="16"/>
        </w:numPr>
        <w:tabs>
          <w:tab w:val="left" w:pos="2348"/>
        </w:tabs>
        <w:ind w:hanging="359"/>
        <w:contextualSpacing/>
      </w:pPr>
      <w:r>
        <w:t>Toughness</w:t>
      </w:r>
    </w:p>
    <w:p w14:paraId="5BB4B6B7" w14:textId="3DC7EFD6" w:rsidR="007F581D" w:rsidRDefault="009603F5">
      <w:pPr>
        <w:numPr>
          <w:ilvl w:val="1"/>
          <w:numId w:val="16"/>
        </w:numPr>
        <w:tabs>
          <w:tab w:val="left" w:pos="2348"/>
        </w:tabs>
        <w:ind w:hanging="359"/>
        <w:contextualSpacing/>
      </w:pPr>
      <w:r>
        <w:t xml:space="preserve">Increase the </w:t>
      </w:r>
      <w:r w:rsidR="001A2264">
        <w:t>player’s health regeneration by 3 points per second.</w:t>
      </w:r>
    </w:p>
    <w:p w14:paraId="3ED26153" w14:textId="77777777" w:rsidR="007F581D" w:rsidRDefault="009603F5">
      <w:pPr>
        <w:numPr>
          <w:ilvl w:val="0"/>
          <w:numId w:val="16"/>
        </w:numPr>
        <w:tabs>
          <w:tab w:val="left" w:pos="2348"/>
        </w:tabs>
        <w:ind w:hanging="359"/>
        <w:contextualSpacing/>
      </w:pPr>
      <w:r>
        <w:t>Determination</w:t>
      </w:r>
    </w:p>
    <w:p w14:paraId="27EC74A3" w14:textId="77777777" w:rsidR="007F581D" w:rsidRDefault="009603F5">
      <w:pPr>
        <w:numPr>
          <w:ilvl w:val="1"/>
          <w:numId w:val="16"/>
        </w:numPr>
        <w:tabs>
          <w:tab w:val="left" w:pos="2348"/>
        </w:tabs>
        <w:ind w:hanging="359"/>
        <w:contextualSpacing/>
      </w:pPr>
      <w:r>
        <w:t>Decrease the time it takes to initiate a basic melee attack by 0.2 seconds.</w:t>
      </w:r>
    </w:p>
    <w:p w14:paraId="35434FA2" w14:textId="77777777" w:rsidR="007F581D" w:rsidRDefault="009603F5">
      <w:pPr>
        <w:numPr>
          <w:ilvl w:val="0"/>
          <w:numId w:val="16"/>
        </w:numPr>
        <w:tabs>
          <w:tab w:val="left" w:pos="2348"/>
        </w:tabs>
        <w:ind w:hanging="359"/>
        <w:contextualSpacing/>
      </w:pPr>
      <w:r>
        <w:t>Might</w:t>
      </w:r>
    </w:p>
    <w:p w14:paraId="7252B917" w14:textId="77777777" w:rsidR="007F581D" w:rsidRDefault="009603F5">
      <w:pPr>
        <w:numPr>
          <w:ilvl w:val="1"/>
          <w:numId w:val="16"/>
        </w:numPr>
        <w:tabs>
          <w:tab w:val="left" w:pos="2348"/>
        </w:tabs>
        <w:ind w:hanging="359"/>
        <w:contextualSpacing/>
      </w:pPr>
      <w:r>
        <w:t>Increase the damage of a basic melee attack by 10%</w:t>
      </w:r>
    </w:p>
    <w:p w14:paraId="6A938CE2" w14:textId="77777777" w:rsidR="007F581D" w:rsidRDefault="009603F5">
      <w:pPr>
        <w:pStyle w:val="Heading4"/>
        <w:tabs>
          <w:tab w:val="left" w:pos="2348"/>
        </w:tabs>
        <w:ind w:left="720"/>
        <w:contextualSpacing w:val="0"/>
      </w:pPr>
      <w:bookmarkStart w:id="91" w:name="h.2j34vuoz8w32" w:colFirst="0" w:colLast="0"/>
      <w:bookmarkEnd w:id="91"/>
      <w:r>
        <w:t>Tier 2</w:t>
      </w:r>
    </w:p>
    <w:p w14:paraId="399098BD" w14:textId="77777777" w:rsidR="007F581D" w:rsidRDefault="009603F5">
      <w:pPr>
        <w:numPr>
          <w:ilvl w:val="0"/>
          <w:numId w:val="36"/>
        </w:numPr>
        <w:tabs>
          <w:tab w:val="left" w:pos="2348"/>
        </w:tabs>
        <w:ind w:hanging="359"/>
        <w:contextualSpacing/>
      </w:pPr>
      <w:r>
        <w:t>50 souls to unlock</w:t>
      </w:r>
    </w:p>
    <w:p w14:paraId="7B404DF1" w14:textId="77777777" w:rsidR="007F581D" w:rsidRDefault="007F581D">
      <w:pPr>
        <w:tabs>
          <w:tab w:val="left" w:pos="2348"/>
        </w:tabs>
        <w:ind w:left="1440"/>
      </w:pPr>
    </w:p>
    <w:tbl>
      <w:tblPr>
        <w:tblStyle w:val="a4"/>
        <w:tblW w:w="7080" w:type="dxa"/>
        <w:tblInd w:w="1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595"/>
        <w:gridCol w:w="2070"/>
      </w:tblGrid>
      <w:tr w:rsidR="007F581D" w14:paraId="1B81EAF8" w14:textId="77777777">
        <w:trPr>
          <w:trHeight w:val="520"/>
        </w:trPr>
        <w:tc>
          <w:tcPr>
            <w:tcW w:w="2415" w:type="dxa"/>
            <w:tcMar>
              <w:top w:w="100" w:type="dxa"/>
              <w:left w:w="100" w:type="dxa"/>
              <w:bottom w:w="100" w:type="dxa"/>
              <w:right w:w="100" w:type="dxa"/>
            </w:tcMar>
          </w:tcPr>
          <w:p w14:paraId="6CFB1B19" w14:textId="77777777" w:rsidR="007F581D" w:rsidRDefault="009603F5">
            <w:pPr>
              <w:widowControl w:val="0"/>
            </w:pPr>
            <w:r>
              <w:t>Charge</w:t>
            </w:r>
          </w:p>
        </w:tc>
        <w:tc>
          <w:tcPr>
            <w:tcW w:w="2595" w:type="dxa"/>
            <w:tcMar>
              <w:top w:w="100" w:type="dxa"/>
              <w:left w:w="100" w:type="dxa"/>
              <w:bottom w:w="100" w:type="dxa"/>
              <w:right w:w="100" w:type="dxa"/>
            </w:tcMar>
          </w:tcPr>
          <w:p w14:paraId="784B745B" w14:textId="77777777" w:rsidR="007F581D" w:rsidRDefault="009603F5">
            <w:pPr>
              <w:widowControl w:val="0"/>
            </w:pPr>
            <w:r>
              <w:t>Drive</w:t>
            </w:r>
          </w:p>
        </w:tc>
        <w:tc>
          <w:tcPr>
            <w:tcW w:w="2070" w:type="dxa"/>
            <w:tcMar>
              <w:top w:w="100" w:type="dxa"/>
              <w:left w:w="100" w:type="dxa"/>
              <w:bottom w:w="100" w:type="dxa"/>
              <w:right w:w="100" w:type="dxa"/>
            </w:tcMar>
          </w:tcPr>
          <w:p w14:paraId="01BBC504" w14:textId="77777777" w:rsidR="007F581D" w:rsidRDefault="009603F5">
            <w:pPr>
              <w:widowControl w:val="0"/>
            </w:pPr>
            <w:r>
              <w:t>Stalwart</w:t>
            </w:r>
          </w:p>
        </w:tc>
      </w:tr>
    </w:tbl>
    <w:p w14:paraId="621FEEA1" w14:textId="77777777" w:rsidR="007F581D" w:rsidRDefault="007F581D">
      <w:pPr>
        <w:tabs>
          <w:tab w:val="left" w:pos="2348"/>
        </w:tabs>
        <w:ind w:left="1440"/>
      </w:pPr>
    </w:p>
    <w:p w14:paraId="7E1292B7" w14:textId="77777777" w:rsidR="007F581D" w:rsidRDefault="009603F5">
      <w:pPr>
        <w:numPr>
          <w:ilvl w:val="0"/>
          <w:numId w:val="27"/>
        </w:numPr>
        <w:tabs>
          <w:tab w:val="left" w:pos="2348"/>
        </w:tabs>
        <w:ind w:hanging="359"/>
        <w:contextualSpacing/>
      </w:pPr>
      <w:r>
        <w:t>Charge</w:t>
      </w:r>
    </w:p>
    <w:p w14:paraId="29937CD4" w14:textId="77777777" w:rsidR="007F581D" w:rsidRDefault="009603F5">
      <w:pPr>
        <w:numPr>
          <w:ilvl w:val="1"/>
          <w:numId w:val="27"/>
        </w:numPr>
        <w:tabs>
          <w:tab w:val="left" w:pos="2348"/>
        </w:tabs>
        <w:ind w:hanging="359"/>
        <w:contextualSpacing/>
      </w:pPr>
      <w:r>
        <w:t>Deals 250 damage</w:t>
      </w:r>
    </w:p>
    <w:p w14:paraId="1A289EB8" w14:textId="77777777" w:rsidR="007F581D" w:rsidRDefault="009603F5">
      <w:pPr>
        <w:numPr>
          <w:ilvl w:val="1"/>
          <w:numId w:val="27"/>
        </w:numPr>
        <w:tabs>
          <w:tab w:val="left" w:pos="2348"/>
        </w:tabs>
        <w:ind w:hanging="359"/>
        <w:contextualSpacing/>
      </w:pPr>
      <w:r>
        <w:t>Usable every 15 seconds</w:t>
      </w:r>
    </w:p>
    <w:p w14:paraId="235DBA2F" w14:textId="77777777" w:rsidR="007F581D" w:rsidRDefault="009603F5">
      <w:pPr>
        <w:numPr>
          <w:ilvl w:val="1"/>
          <w:numId w:val="27"/>
        </w:numPr>
        <w:tabs>
          <w:tab w:val="left" w:pos="2348"/>
        </w:tabs>
        <w:ind w:hanging="359"/>
        <w:contextualSpacing/>
      </w:pPr>
      <w:r>
        <w:t>The player character model moves forward 10 meters in 1 second.</w:t>
      </w:r>
    </w:p>
    <w:p w14:paraId="5DBC5F89" w14:textId="77777777" w:rsidR="007F581D" w:rsidRDefault="009603F5">
      <w:pPr>
        <w:numPr>
          <w:ilvl w:val="1"/>
          <w:numId w:val="27"/>
        </w:numPr>
        <w:tabs>
          <w:tab w:val="left" w:pos="2348"/>
        </w:tabs>
        <w:ind w:hanging="359"/>
        <w:contextualSpacing/>
      </w:pPr>
      <w:r>
        <w:t>All enemies within 2 meters of the player character model during this ability take damage</w:t>
      </w:r>
    </w:p>
    <w:p w14:paraId="734E73B4" w14:textId="6E178F5D" w:rsidR="001A2264" w:rsidRDefault="009603F5" w:rsidP="003C1008">
      <w:pPr>
        <w:numPr>
          <w:ilvl w:val="0"/>
          <w:numId w:val="27"/>
        </w:numPr>
        <w:tabs>
          <w:tab w:val="left" w:pos="2348"/>
        </w:tabs>
        <w:ind w:hanging="359"/>
        <w:contextualSpacing/>
      </w:pPr>
      <w:r>
        <w:t>Drive</w:t>
      </w:r>
      <w:r w:rsidR="001A2264">
        <w:t xml:space="preserve"> </w:t>
      </w:r>
    </w:p>
    <w:p w14:paraId="231E5F40" w14:textId="78A4BFCC" w:rsidR="003C1008" w:rsidRDefault="003C1008">
      <w:pPr>
        <w:numPr>
          <w:ilvl w:val="1"/>
          <w:numId w:val="27"/>
        </w:numPr>
        <w:tabs>
          <w:tab w:val="left" w:pos="2348"/>
        </w:tabs>
        <w:ind w:hanging="359"/>
        <w:contextualSpacing/>
      </w:pPr>
      <w:r>
        <w:t xml:space="preserve">Send a wave of force forward from the player, dealing </w:t>
      </w:r>
      <w:proofErr w:type="gramStart"/>
      <w:r>
        <w:t>150 damage</w:t>
      </w:r>
      <w:proofErr w:type="gramEnd"/>
      <w:r>
        <w:t xml:space="preserve"> to all enemies within 5 meters.</w:t>
      </w:r>
    </w:p>
    <w:p w14:paraId="5D9E9EE8" w14:textId="77777777" w:rsidR="007F581D" w:rsidRDefault="009603F5">
      <w:pPr>
        <w:numPr>
          <w:ilvl w:val="1"/>
          <w:numId w:val="27"/>
        </w:numPr>
        <w:tabs>
          <w:tab w:val="left" w:pos="2348"/>
        </w:tabs>
        <w:ind w:hanging="359"/>
        <w:contextualSpacing/>
      </w:pPr>
      <w:r>
        <w:t>Useable every 20 seconds</w:t>
      </w:r>
    </w:p>
    <w:p w14:paraId="6F3F2F9D" w14:textId="77777777" w:rsidR="007F581D" w:rsidRDefault="009603F5">
      <w:pPr>
        <w:numPr>
          <w:ilvl w:val="0"/>
          <w:numId w:val="27"/>
        </w:numPr>
        <w:tabs>
          <w:tab w:val="left" w:pos="2348"/>
        </w:tabs>
        <w:ind w:hanging="359"/>
        <w:contextualSpacing/>
      </w:pPr>
      <w:r>
        <w:t>Stalwart</w:t>
      </w:r>
    </w:p>
    <w:p w14:paraId="66129271" w14:textId="77777777" w:rsidR="007F581D" w:rsidRDefault="009603F5">
      <w:pPr>
        <w:numPr>
          <w:ilvl w:val="1"/>
          <w:numId w:val="27"/>
        </w:numPr>
        <w:tabs>
          <w:tab w:val="left" w:pos="2348"/>
        </w:tabs>
        <w:ind w:hanging="359"/>
        <w:contextualSpacing/>
      </w:pPr>
      <w:r>
        <w:t>Deals 60 damage every 0.5 seconds for 4 seconds to all enemies within 2 meters of the player</w:t>
      </w:r>
    </w:p>
    <w:p w14:paraId="7188F55B" w14:textId="77777777" w:rsidR="007F581D" w:rsidRDefault="009603F5">
      <w:pPr>
        <w:numPr>
          <w:ilvl w:val="1"/>
          <w:numId w:val="27"/>
        </w:numPr>
        <w:tabs>
          <w:tab w:val="left" w:pos="2348"/>
        </w:tabs>
        <w:ind w:hanging="359"/>
        <w:contextualSpacing/>
      </w:pPr>
      <w:r>
        <w:t>Usable every 20 seconds</w:t>
      </w:r>
    </w:p>
    <w:p w14:paraId="2E398B03" w14:textId="77777777" w:rsidR="007F581D" w:rsidRDefault="009603F5">
      <w:pPr>
        <w:pStyle w:val="Heading4"/>
        <w:tabs>
          <w:tab w:val="left" w:pos="2348"/>
        </w:tabs>
        <w:ind w:left="720"/>
        <w:contextualSpacing w:val="0"/>
      </w:pPr>
      <w:bookmarkStart w:id="92" w:name="h.qejl892zk76e" w:colFirst="0" w:colLast="0"/>
      <w:bookmarkEnd w:id="92"/>
      <w:r>
        <w:t>Tier 3</w:t>
      </w:r>
    </w:p>
    <w:p w14:paraId="7096BBBE" w14:textId="77777777" w:rsidR="007F581D" w:rsidRDefault="009603F5">
      <w:pPr>
        <w:numPr>
          <w:ilvl w:val="0"/>
          <w:numId w:val="28"/>
        </w:numPr>
        <w:tabs>
          <w:tab w:val="left" w:pos="2348"/>
        </w:tabs>
        <w:ind w:hanging="359"/>
        <w:contextualSpacing/>
      </w:pPr>
      <w:r>
        <w:t>75 souls to unlock</w:t>
      </w:r>
    </w:p>
    <w:p w14:paraId="61AD5711" w14:textId="77777777" w:rsidR="007F581D" w:rsidRDefault="007F581D">
      <w:pPr>
        <w:tabs>
          <w:tab w:val="left" w:pos="2348"/>
        </w:tabs>
      </w:pPr>
    </w:p>
    <w:p w14:paraId="51F20882" w14:textId="77777777" w:rsidR="007F581D" w:rsidRDefault="007F581D">
      <w:pPr>
        <w:tabs>
          <w:tab w:val="left" w:pos="2348"/>
        </w:tabs>
        <w:ind w:left="720"/>
      </w:pPr>
    </w:p>
    <w:tbl>
      <w:tblPr>
        <w:tblStyle w:val="a5"/>
        <w:tblW w:w="79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7F581D" w14:paraId="7EA3DFDC" w14:textId="77777777">
        <w:tc>
          <w:tcPr>
            <w:tcW w:w="2640" w:type="dxa"/>
            <w:tcMar>
              <w:top w:w="100" w:type="dxa"/>
              <w:left w:w="100" w:type="dxa"/>
              <w:bottom w:w="100" w:type="dxa"/>
              <w:right w:w="100" w:type="dxa"/>
            </w:tcMar>
          </w:tcPr>
          <w:p w14:paraId="4D3D3B31" w14:textId="77777777" w:rsidR="007F581D" w:rsidRDefault="009603F5">
            <w:pPr>
              <w:widowControl w:val="0"/>
            </w:pPr>
            <w:r>
              <w:t>Unbreakable</w:t>
            </w:r>
          </w:p>
        </w:tc>
        <w:tc>
          <w:tcPr>
            <w:tcW w:w="2640" w:type="dxa"/>
            <w:tcMar>
              <w:top w:w="100" w:type="dxa"/>
              <w:left w:w="100" w:type="dxa"/>
              <w:bottom w:w="100" w:type="dxa"/>
              <w:right w:w="100" w:type="dxa"/>
            </w:tcMar>
          </w:tcPr>
          <w:p w14:paraId="4114AA15" w14:textId="77777777" w:rsidR="007F581D" w:rsidRDefault="009603F5">
            <w:pPr>
              <w:widowControl w:val="0"/>
            </w:pPr>
            <w:r>
              <w:t>Warp</w:t>
            </w:r>
          </w:p>
        </w:tc>
        <w:tc>
          <w:tcPr>
            <w:tcW w:w="2640" w:type="dxa"/>
            <w:tcMar>
              <w:top w:w="100" w:type="dxa"/>
              <w:left w:w="100" w:type="dxa"/>
              <w:bottom w:w="100" w:type="dxa"/>
              <w:right w:w="100" w:type="dxa"/>
            </w:tcMar>
          </w:tcPr>
          <w:p w14:paraId="50CDB4F4" w14:textId="77777777" w:rsidR="007F581D" w:rsidRDefault="009603F5">
            <w:pPr>
              <w:widowControl w:val="0"/>
            </w:pPr>
            <w:proofErr w:type="spellStart"/>
            <w:r>
              <w:t>Reaver</w:t>
            </w:r>
            <w:proofErr w:type="spellEnd"/>
          </w:p>
        </w:tc>
      </w:tr>
    </w:tbl>
    <w:p w14:paraId="6FCFF859" w14:textId="77777777" w:rsidR="007F581D" w:rsidRDefault="007F581D">
      <w:pPr>
        <w:tabs>
          <w:tab w:val="left" w:pos="2348"/>
        </w:tabs>
        <w:ind w:left="720"/>
      </w:pPr>
    </w:p>
    <w:p w14:paraId="1877713C" w14:textId="77777777" w:rsidR="007F581D" w:rsidRDefault="009603F5">
      <w:pPr>
        <w:numPr>
          <w:ilvl w:val="0"/>
          <w:numId w:val="15"/>
        </w:numPr>
        <w:tabs>
          <w:tab w:val="left" w:pos="2348"/>
        </w:tabs>
        <w:ind w:hanging="359"/>
        <w:contextualSpacing/>
      </w:pPr>
      <w:r>
        <w:lastRenderedPageBreak/>
        <w:t>Unbreakable</w:t>
      </w:r>
    </w:p>
    <w:p w14:paraId="393FCADC" w14:textId="77777777" w:rsidR="007F581D" w:rsidRDefault="009603F5">
      <w:pPr>
        <w:numPr>
          <w:ilvl w:val="1"/>
          <w:numId w:val="15"/>
        </w:numPr>
        <w:tabs>
          <w:tab w:val="left" w:pos="2348"/>
        </w:tabs>
        <w:ind w:hanging="359"/>
        <w:contextualSpacing/>
      </w:pPr>
      <w:r>
        <w:t>Usable every 60 seconds.</w:t>
      </w:r>
    </w:p>
    <w:p w14:paraId="5F563F60" w14:textId="77777777" w:rsidR="007F581D" w:rsidRDefault="009603F5">
      <w:pPr>
        <w:numPr>
          <w:ilvl w:val="1"/>
          <w:numId w:val="15"/>
        </w:numPr>
        <w:tabs>
          <w:tab w:val="left" w:pos="2348"/>
        </w:tabs>
        <w:ind w:hanging="359"/>
        <w:contextualSpacing/>
      </w:pPr>
      <w:r>
        <w:t>Become immune to damage for 15 seconds</w:t>
      </w:r>
    </w:p>
    <w:p w14:paraId="0ACA1D78" w14:textId="77777777" w:rsidR="007F581D" w:rsidRDefault="007F581D">
      <w:pPr>
        <w:tabs>
          <w:tab w:val="left" w:pos="2348"/>
        </w:tabs>
      </w:pPr>
    </w:p>
    <w:p w14:paraId="06D94509" w14:textId="77777777" w:rsidR="007F581D" w:rsidRDefault="009603F5">
      <w:pPr>
        <w:numPr>
          <w:ilvl w:val="0"/>
          <w:numId w:val="15"/>
        </w:numPr>
        <w:tabs>
          <w:tab w:val="left" w:pos="2348"/>
        </w:tabs>
        <w:ind w:hanging="359"/>
        <w:contextualSpacing/>
      </w:pPr>
      <w:r>
        <w:t>Warp</w:t>
      </w:r>
    </w:p>
    <w:p w14:paraId="583A25D6" w14:textId="77777777" w:rsidR="007F581D" w:rsidRDefault="009603F5">
      <w:pPr>
        <w:numPr>
          <w:ilvl w:val="1"/>
          <w:numId w:val="15"/>
        </w:numPr>
        <w:tabs>
          <w:tab w:val="left" w:pos="2348"/>
        </w:tabs>
        <w:ind w:hanging="359"/>
        <w:contextualSpacing/>
      </w:pPr>
      <w:r>
        <w:t>Deals 150 damage</w:t>
      </w:r>
    </w:p>
    <w:p w14:paraId="49CA6C17" w14:textId="77777777" w:rsidR="007F581D" w:rsidRDefault="009603F5">
      <w:pPr>
        <w:numPr>
          <w:ilvl w:val="1"/>
          <w:numId w:val="15"/>
        </w:numPr>
        <w:tabs>
          <w:tab w:val="left" w:pos="2348"/>
        </w:tabs>
        <w:ind w:hanging="359"/>
        <w:contextualSpacing/>
      </w:pPr>
      <w:proofErr w:type="gramStart"/>
      <w:r>
        <w:t>Has</w:t>
      </w:r>
      <w:proofErr w:type="gramEnd"/>
      <w:r>
        <w:t xml:space="preserve"> 3 charges, each with a 45 second cool-down.</w:t>
      </w:r>
    </w:p>
    <w:p w14:paraId="75A19707" w14:textId="77777777" w:rsidR="007F581D" w:rsidRDefault="009603F5">
      <w:pPr>
        <w:numPr>
          <w:ilvl w:val="1"/>
          <w:numId w:val="15"/>
        </w:numPr>
        <w:tabs>
          <w:tab w:val="left" w:pos="2348"/>
        </w:tabs>
        <w:ind w:hanging="359"/>
        <w:contextualSpacing/>
      </w:pPr>
      <w:r>
        <w:t>The player character model teleports 4 meters in the direction of input via the left mouse button.</w:t>
      </w:r>
    </w:p>
    <w:p w14:paraId="532BDE3B" w14:textId="77777777" w:rsidR="007F581D" w:rsidRDefault="009603F5">
      <w:pPr>
        <w:numPr>
          <w:ilvl w:val="1"/>
          <w:numId w:val="15"/>
        </w:numPr>
        <w:tabs>
          <w:tab w:val="left" w:pos="2348"/>
        </w:tabs>
        <w:ind w:hanging="359"/>
        <w:contextualSpacing/>
      </w:pPr>
      <w:r>
        <w:t>Upon teleporting, all enemies within a 3 meter radius of the final location, with the player at the center, takes damage.</w:t>
      </w:r>
    </w:p>
    <w:p w14:paraId="54F94C7B" w14:textId="77777777" w:rsidR="007F581D" w:rsidRDefault="009603F5">
      <w:pPr>
        <w:numPr>
          <w:ilvl w:val="1"/>
          <w:numId w:val="15"/>
        </w:numPr>
        <w:tabs>
          <w:tab w:val="left" w:pos="2348"/>
        </w:tabs>
        <w:ind w:hanging="359"/>
        <w:contextualSpacing/>
      </w:pPr>
      <w:r>
        <w:t>Damage dealt is transferred to the player as health.</w:t>
      </w:r>
    </w:p>
    <w:p w14:paraId="7AF7FCB9" w14:textId="77777777" w:rsidR="007F581D" w:rsidRDefault="007F581D">
      <w:pPr>
        <w:tabs>
          <w:tab w:val="left" w:pos="2348"/>
        </w:tabs>
      </w:pPr>
    </w:p>
    <w:p w14:paraId="16A73095" w14:textId="77777777" w:rsidR="007F581D" w:rsidRDefault="009603F5">
      <w:pPr>
        <w:numPr>
          <w:ilvl w:val="0"/>
          <w:numId w:val="15"/>
        </w:numPr>
        <w:tabs>
          <w:tab w:val="left" w:pos="2348"/>
        </w:tabs>
        <w:ind w:hanging="359"/>
        <w:contextualSpacing/>
      </w:pPr>
      <w:proofErr w:type="spellStart"/>
      <w:r>
        <w:t>Reaver</w:t>
      </w:r>
      <w:proofErr w:type="spellEnd"/>
    </w:p>
    <w:p w14:paraId="26FF82D9" w14:textId="77777777" w:rsidR="007F581D" w:rsidRDefault="009603F5">
      <w:pPr>
        <w:numPr>
          <w:ilvl w:val="1"/>
          <w:numId w:val="15"/>
        </w:numPr>
        <w:tabs>
          <w:tab w:val="left" w:pos="2348"/>
        </w:tabs>
        <w:ind w:hanging="359"/>
        <w:contextualSpacing/>
      </w:pPr>
      <w:r>
        <w:t>Usable every 60 seconds</w:t>
      </w:r>
    </w:p>
    <w:p w14:paraId="334B7395" w14:textId="77777777" w:rsidR="007F581D" w:rsidRDefault="009603F5">
      <w:pPr>
        <w:numPr>
          <w:ilvl w:val="1"/>
          <w:numId w:val="15"/>
        </w:numPr>
        <w:tabs>
          <w:tab w:val="left" w:pos="2348"/>
        </w:tabs>
        <w:ind w:hanging="359"/>
        <w:contextualSpacing/>
      </w:pPr>
      <w:r>
        <w:t>Increase all damage dealt by the player by 40% for 15 seconds.</w:t>
      </w:r>
    </w:p>
    <w:p w14:paraId="709DF02B" w14:textId="77777777" w:rsidR="007F581D" w:rsidRDefault="009603F5">
      <w:pPr>
        <w:pStyle w:val="Heading3"/>
        <w:tabs>
          <w:tab w:val="left" w:pos="2348"/>
        </w:tabs>
        <w:contextualSpacing w:val="0"/>
      </w:pPr>
      <w:bookmarkStart w:id="93" w:name="h.hsq7jb83ipfq" w:colFirst="0" w:colLast="0"/>
      <w:bookmarkStart w:id="94" w:name="_Toc413443141"/>
      <w:bookmarkEnd w:id="93"/>
      <w:r>
        <w:t>Controls</w:t>
      </w:r>
      <w:bookmarkEnd w:id="94"/>
    </w:p>
    <w:tbl>
      <w:tblPr>
        <w:tblStyle w:val="a6"/>
        <w:tblW w:w="885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8"/>
        <w:gridCol w:w="4428"/>
      </w:tblGrid>
      <w:tr w:rsidR="007F581D" w14:paraId="25FE7749" w14:textId="77777777">
        <w:tc>
          <w:tcPr>
            <w:tcW w:w="4428" w:type="dxa"/>
          </w:tcPr>
          <w:p w14:paraId="7613A80A" w14:textId="77777777" w:rsidR="007F581D" w:rsidRDefault="009603F5">
            <w:pPr>
              <w:tabs>
                <w:tab w:val="left" w:pos="2348"/>
              </w:tabs>
              <w:contextualSpacing w:val="0"/>
            </w:pPr>
            <w:r>
              <w:t>Move</w:t>
            </w:r>
          </w:p>
        </w:tc>
        <w:tc>
          <w:tcPr>
            <w:tcW w:w="4428" w:type="dxa"/>
          </w:tcPr>
          <w:p w14:paraId="6B2282BD" w14:textId="77777777" w:rsidR="007F581D" w:rsidRDefault="009603F5">
            <w:pPr>
              <w:tabs>
                <w:tab w:val="left" w:pos="2348"/>
              </w:tabs>
              <w:contextualSpacing w:val="0"/>
            </w:pPr>
            <w:r>
              <w:t>Left mouse button + Left mouse button (hold)</w:t>
            </w:r>
          </w:p>
        </w:tc>
      </w:tr>
      <w:tr w:rsidR="007F581D" w14:paraId="20C5D36A" w14:textId="77777777">
        <w:tc>
          <w:tcPr>
            <w:tcW w:w="4428" w:type="dxa"/>
          </w:tcPr>
          <w:p w14:paraId="2E32F147" w14:textId="77777777" w:rsidR="007F581D" w:rsidRDefault="009603F5">
            <w:pPr>
              <w:tabs>
                <w:tab w:val="left" w:pos="2348"/>
              </w:tabs>
              <w:contextualSpacing w:val="0"/>
            </w:pPr>
            <w:r>
              <w:t>Roll</w:t>
            </w:r>
          </w:p>
        </w:tc>
        <w:tc>
          <w:tcPr>
            <w:tcW w:w="4428" w:type="dxa"/>
          </w:tcPr>
          <w:p w14:paraId="735F0EC0" w14:textId="77777777" w:rsidR="007F581D" w:rsidRDefault="009603F5">
            <w:pPr>
              <w:tabs>
                <w:tab w:val="left" w:pos="2348"/>
              </w:tabs>
              <w:contextualSpacing w:val="0"/>
            </w:pPr>
            <w:r>
              <w:t>Space bar + Direction</w:t>
            </w:r>
          </w:p>
        </w:tc>
      </w:tr>
      <w:tr w:rsidR="007F581D" w14:paraId="3E47DA24" w14:textId="77777777">
        <w:tc>
          <w:tcPr>
            <w:tcW w:w="4428" w:type="dxa"/>
          </w:tcPr>
          <w:p w14:paraId="604C4021" w14:textId="77777777" w:rsidR="007F581D" w:rsidRDefault="009603F5">
            <w:pPr>
              <w:tabs>
                <w:tab w:val="left" w:pos="2348"/>
              </w:tabs>
              <w:contextualSpacing w:val="0"/>
            </w:pPr>
            <w:r>
              <w:t>Block</w:t>
            </w:r>
          </w:p>
        </w:tc>
        <w:tc>
          <w:tcPr>
            <w:tcW w:w="4428" w:type="dxa"/>
          </w:tcPr>
          <w:p w14:paraId="68451BC9" w14:textId="77777777" w:rsidR="007F581D" w:rsidRDefault="009603F5">
            <w:pPr>
              <w:tabs>
                <w:tab w:val="left" w:pos="2348"/>
              </w:tabs>
              <w:contextualSpacing w:val="0"/>
            </w:pPr>
            <w:r>
              <w:t>Right mouse button (Hold)</w:t>
            </w:r>
          </w:p>
        </w:tc>
      </w:tr>
      <w:tr w:rsidR="007F581D" w14:paraId="50C8745F" w14:textId="77777777">
        <w:tc>
          <w:tcPr>
            <w:tcW w:w="4428" w:type="dxa"/>
          </w:tcPr>
          <w:p w14:paraId="65887509" w14:textId="77777777" w:rsidR="007F581D" w:rsidRDefault="009603F5">
            <w:pPr>
              <w:tabs>
                <w:tab w:val="left" w:pos="2348"/>
              </w:tabs>
              <w:contextualSpacing w:val="0"/>
            </w:pPr>
            <w:r>
              <w:t>Melee</w:t>
            </w:r>
          </w:p>
        </w:tc>
        <w:tc>
          <w:tcPr>
            <w:tcW w:w="4428" w:type="dxa"/>
          </w:tcPr>
          <w:p w14:paraId="3EFED1EE" w14:textId="77777777" w:rsidR="007F581D" w:rsidRDefault="009603F5">
            <w:pPr>
              <w:tabs>
                <w:tab w:val="left" w:pos="2348"/>
              </w:tabs>
              <w:contextualSpacing w:val="0"/>
            </w:pPr>
            <w:r>
              <w:t>Left mouse button</w:t>
            </w:r>
          </w:p>
        </w:tc>
      </w:tr>
      <w:tr w:rsidR="007F581D" w14:paraId="084B726C" w14:textId="77777777">
        <w:tc>
          <w:tcPr>
            <w:tcW w:w="4428" w:type="dxa"/>
          </w:tcPr>
          <w:p w14:paraId="35254358" w14:textId="77777777" w:rsidR="007F581D" w:rsidRDefault="009603F5">
            <w:pPr>
              <w:tabs>
                <w:tab w:val="left" w:pos="2348"/>
              </w:tabs>
              <w:contextualSpacing w:val="0"/>
            </w:pPr>
            <w:r>
              <w:t>Use talent 1</w:t>
            </w:r>
          </w:p>
        </w:tc>
        <w:tc>
          <w:tcPr>
            <w:tcW w:w="4428" w:type="dxa"/>
          </w:tcPr>
          <w:p w14:paraId="719550D8" w14:textId="77777777" w:rsidR="007F581D" w:rsidRDefault="009603F5">
            <w:pPr>
              <w:tabs>
                <w:tab w:val="left" w:pos="2348"/>
              </w:tabs>
              <w:contextualSpacing w:val="0"/>
            </w:pPr>
            <w:r>
              <w:t xml:space="preserve">1 or </w:t>
            </w:r>
            <w:proofErr w:type="spellStart"/>
            <w:r>
              <w:t>Num</w:t>
            </w:r>
            <w:proofErr w:type="spellEnd"/>
            <w:r>
              <w:t xml:space="preserve"> 1</w:t>
            </w:r>
          </w:p>
        </w:tc>
      </w:tr>
      <w:tr w:rsidR="007F581D" w14:paraId="490ED8FD" w14:textId="77777777">
        <w:tc>
          <w:tcPr>
            <w:tcW w:w="4428" w:type="dxa"/>
          </w:tcPr>
          <w:p w14:paraId="517147C4" w14:textId="77777777" w:rsidR="007F581D" w:rsidRDefault="009603F5">
            <w:pPr>
              <w:tabs>
                <w:tab w:val="left" w:pos="2348"/>
              </w:tabs>
              <w:contextualSpacing w:val="0"/>
            </w:pPr>
            <w:r>
              <w:t>Use talent 2</w:t>
            </w:r>
          </w:p>
        </w:tc>
        <w:tc>
          <w:tcPr>
            <w:tcW w:w="4428" w:type="dxa"/>
          </w:tcPr>
          <w:p w14:paraId="01DAFC54" w14:textId="77777777" w:rsidR="007F581D" w:rsidRDefault="009603F5">
            <w:pPr>
              <w:tabs>
                <w:tab w:val="left" w:pos="2348"/>
              </w:tabs>
              <w:contextualSpacing w:val="0"/>
            </w:pPr>
            <w:r>
              <w:t xml:space="preserve">2 or </w:t>
            </w:r>
            <w:proofErr w:type="spellStart"/>
            <w:r>
              <w:t>Num</w:t>
            </w:r>
            <w:proofErr w:type="spellEnd"/>
            <w:r>
              <w:t xml:space="preserve"> 2</w:t>
            </w:r>
          </w:p>
        </w:tc>
      </w:tr>
      <w:tr w:rsidR="007F581D" w14:paraId="2A5ED9F8" w14:textId="77777777">
        <w:tc>
          <w:tcPr>
            <w:tcW w:w="4428" w:type="dxa"/>
          </w:tcPr>
          <w:p w14:paraId="59A73DC6" w14:textId="77777777" w:rsidR="007F581D" w:rsidRDefault="009603F5">
            <w:pPr>
              <w:tabs>
                <w:tab w:val="left" w:pos="2348"/>
              </w:tabs>
              <w:contextualSpacing w:val="0"/>
            </w:pPr>
            <w:r>
              <w:t>Character menu</w:t>
            </w:r>
          </w:p>
        </w:tc>
        <w:tc>
          <w:tcPr>
            <w:tcW w:w="4428" w:type="dxa"/>
          </w:tcPr>
          <w:p w14:paraId="7FF9B9EE" w14:textId="77777777" w:rsidR="007F581D" w:rsidRDefault="009603F5">
            <w:pPr>
              <w:tabs>
                <w:tab w:val="left" w:pos="2348"/>
              </w:tabs>
              <w:contextualSpacing w:val="0"/>
            </w:pPr>
            <w:r>
              <w:t>C</w:t>
            </w:r>
          </w:p>
        </w:tc>
      </w:tr>
      <w:tr w:rsidR="007F581D" w14:paraId="0D810467" w14:textId="77777777">
        <w:trPr>
          <w:trHeight w:val="340"/>
        </w:trPr>
        <w:tc>
          <w:tcPr>
            <w:tcW w:w="4428" w:type="dxa"/>
          </w:tcPr>
          <w:p w14:paraId="13DCD856" w14:textId="77777777" w:rsidR="007F581D" w:rsidRDefault="009603F5">
            <w:pPr>
              <w:tabs>
                <w:tab w:val="left" w:pos="2348"/>
              </w:tabs>
              <w:contextualSpacing w:val="0"/>
            </w:pPr>
            <w:r>
              <w:t>Pause screen</w:t>
            </w:r>
          </w:p>
        </w:tc>
        <w:tc>
          <w:tcPr>
            <w:tcW w:w="4428" w:type="dxa"/>
          </w:tcPr>
          <w:p w14:paraId="1A641B89" w14:textId="77777777" w:rsidR="007F581D" w:rsidRDefault="009603F5">
            <w:pPr>
              <w:tabs>
                <w:tab w:val="left" w:pos="2348"/>
              </w:tabs>
              <w:contextualSpacing w:val="0"/>
            </w:pPr>
            <w:r>
              <w:t>P</w:t>
            </w:r>
          </w:p>
        </w:tc>
      </w:tr>
    </w:tbl>
    <w:p w14:paraId="2992AEA6" w14:textId="77777777" w:rsidR="007F581D" w:rsidRDefault="009603F5">
      <w:pPr>
        <w:pStyle w:val="Heading3"/>
        <w:tabs>
          <w:tab w:val="left" w:pos="2348"/>
        </w:tabs>
        <w:contextualSpacing w:val="0"/>
      </w:pPr>
      <w:bookmarkStart w:id="95" w:name="h.m19ohlbjvenf" w:colFirst="0" w:colLast="0"/>
      <w:bookmarkStart w:id="96" w:name="_Toc413443142"/>
      <w:bookmarkEnd w:id="95"/>
      <w:r>
        <w:t>List of NPCs</w:t>
      </w:r>
      <w:bookmarkEnd w:id="96"/>
    </w:p>
    <w:p w14:paraId="7B42D7DD" w14:textId="77777777" w:rsidR="007F581D" w:rsidRDefault="009603F5">
      <w:pPr>
        <w:pStyle w:val="Heading4"/>
        <w:tabs>
          <w:tab w:val="left" w:pos="2348"/>
        </w:tabs>
        <w:ind w:left="720"/>
        <w:contextualSpacing w:val="0"/>
      </w:pPr>
      <w:bookmarkStart w:id="97" w:name="h.qxanq2yzd5j3" w:colFirst="0" w:colLast="0"/>
      <w:bookmarkEnd w:id="97"/>
      <w:r>
        <w:t>Unarmed Human</w:t>
      </w:r>
    </w:p>
    <w:p w14:paraId="4E603704" w14:textId="77777777" w:rsidR="00D92E37" w:rsidRDefault="00D92E37" w:rsidP="00D92E37"/>
    <w:p w14:paraId="5C2B6680" w14:textId="31D58E36" w:rsidR="00D92E37" w:rsidRDefault="00180033" w:rsidP="00D92E37">
      <w:pPr>
        <w:keepNext/>
      </w:pPr>
      <w:r>
        <w:rPr>
          <w:noProof/>
        </w:rPr>
        <w:lastRenderedPageBreak/>
        <w:drawing>
          <wp:inline distT="0" distB="0" distL="0" distR="0" wp14:anchorId="3313DCFF" wp14:editId="337BDCE2">
            <wp:extent cx="5486400" cy="3781425"/>
            <wp:effectExtent l="0" t="0" r="0" b="9525"/>
            <wp:docPr id="6" name="Picture 6" descr="C:\Fraps\Screenshots\Unity 2015-04-25 16-06-3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raps\Screenshots\Unity 2015-04-25 16-06-34-9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14:paraId="0808125F" w14:textId="77777777" w:rsidR="00D92E37" w:rsidRDefault="00D92E37" w:rsidP="00D92E37">
      <w:pPr>
        <w:pStyle w:val="Caption"/>
      </w:pPr>
      <w:r>
        <w:t xml:space="preserve">Figure </w:t>
      </w:r>
      <w:r w:rsidR="0023167F">
        <w:fldChar w:fldCharType="begin"/>
      </w:r>
      <w:r w:rsidR="0023167F">
        <w:instrText xml:space="preserve"> SEQ Figure \* ARABIC </w:instrText>
      </w:r>
      <w:r w:rsidR="0023167F">
        <w:fldChar w:fldCharType="separate"/>
      </w:r>
      <w:r w:rsidR="00D24A26">
        <w:rPr>
          <w:noProof/>
        </w:rPr>
        <w:t>1</w:t>
      </w:r>
      <w:r w:rsidR="0023167F">
        <w:rPr>
          <w:noProof/>
        </w:rPr>
        <w:fldChar w:fldCharType="end"/>
      </w:r>
      <w:r w:rsidRPr="009411A2">
        <w:t>: common appearance with nothing denoting authority.</w:t>
      </w:r>
    </w:p>
    <w:p w14:paraId="38B58022" w14:textId="77777777" w:rsidR="00D92E37" w:rsidRDefault="00D92E37" w:rsidP="00D92E37"/>
    <w:p w14:paraId="260165FB" w14:textId="6F0EC5CF" w:rsidR="00D92E37" w:rsidRDefault="00180033" w:rsidP="00D92E37">
      <w:pPr>
        <w:keepNext/>
      </w:pPr>
      <w:r>
        <w:rPr>
          <w:noProof/>
        </w:rPr>
        <w:lastRenderedPageBreak/>
        <w:drawing>
          <wp:inline distT="0" distB="0" distL="0" distR="0" wp14:anchorId="142BB7EC" wp14:editId="5278602F">
            <wp:extent cx="5486400" cy="3781425"/>
            <wp:effectExtent l="0" t="0" r="0" b="9525"/>
            <wp:docPr id="5" name="Picture 5" descr="C:\Fraps\Screenshots\Unity 2015-04-25 16-12-5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raps\Screenshots\Unity 2015-04-25 16-12-52-2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14:paraId="1EB2088E" w14:textId="4D8B24CB" w:rsidR="00D92E37" w:rsidRDefault="00D92E37" w:rsidP="00D92E37">
      <w:pPr>
        <w:pStyle w:val="Caption"/>
      </w:pPr>
      <w:r>
        <w:t xml:space="preserve">Figure </w:t>
      </w:r>
      <w:r w:rsidR="0023167F">
        <w:fldChar w:fldCharType="begin"/>
      </w:r>
      <w:r w:rsidR="0023167F">
        <w:instrText xml:space="preserve"> SEQ Figure \* ARABIC </w:instrText>
      </w:r>
      <w:r w:rsidR="0023167F">
        <w:fldChar w:fldCharType="separate"/>
      </w:r>
      <w:r w:rsidR="00D24A26">
        <w:rPr>
          <w:noProof/>
        </w:rPr>
        <w:t>2</w:t>
      </w:r>
      <w:r w:rsidR="0023167F">
        <w:rPr>
          <w:noProof/>
        </w:rPr>
        <w:fldChar w:fldCharType="end"/>
      </w:r>
      <w:r w:rsidRPr="001E3D41">
        <w:t>: Common appearance with nothing denoting authority.</w:t>
      </w:r>
    </w:p>
    <w:p w14:paraId="2EFEF62B" w14:textId="77777777" w:rsidR="00D92E37" w:rsidRDefault="00D92E37" w:rsidP="00D92E37"/>
    <w:p w14:paraId="1F01A997" w14:textId="77777777" w:rsidR="00D24A26" w:rsidRDefault="00D24A26" w:rsidP="00D24A26">
      <w:pPr>
        <w:keepNext/>
      </w:pPr>
      <w:r>
        <w:rPr>
          <w:noProof/>
        </w:rPr>
        <w:lastRenderedPageBreak/>
        <w:drawing>
          <wp:inline distT="0" distB="0" distL="0" distR="0" wp14:anchorId="42AC2767" wp14:editId="15FB2565">
            <wp:extent cx="5486400" cy="3781425"/>
            <wp:effectExtent l="0" t="0" r="0" b="9525"/>
            <wp:docPr id="8" name="Picture 8" descr="C:\Fraps\Screenshots\Unity 2015-04-25 17-18-2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raps\Screenshots\Unity 2015-04-25 17-18-22-6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14:paraId="0636AD83" w14:textId="16439F8E" w:rsidR="00D92E37" w:rsidRPr="00D92E37" w:rsidRDefault="00D24A26" w:rsidP="00D24A26">
      <w:pPr>
        <w:pStyle w:val="Caption"/>
      </w:pPr>
      <w:r>
        <w:t xml:space="preserve">Figure </w:t>
      </w:r>
      <w:r w:rsidR="0023167F">
        <w:fldChar w:fldCharType="begin"/>
      </w:r>
      <w:r w:rsidR="0023167F">
        <w:instrText xml:space="preserve"> SEQ Figure \* ARABIC </w:instrText>
      </w:r>
      <w:r w:rsidR="0023167F">
        <w:fldChar w:fldCharType="separate"/>
      </w:r>
      <w:r>
        <w:rPr>
          <w:noProof/>
        </w:rPr>
        <w:t>3</w:t>
      </w:r>
      <w:r w:rsidR="0023167F">
        <w:rPr>
          <w:noProof/>
        </w:rPr>
        <w:fldChar w:fldCharType="end"/>
      </w:r>
      <w:r>
        <w:t>: Scientist</w:t>
      </w:r>
    </w:p>
    <w:p w14:paraId="7AAB1E8D" w14:textId="77777777" w:rsidR="007F581D" w:rsidRDefault="009603F5">
      <w:pPr>
        <w:numPr>
          <w:ilvl w:val="0"/>
          <w:numId w:val="12"/>
        </w:numPr>
        <w:tabs>
          <w:tab w:val="left" w:pos="2348"/>
        </w:tabs>
        <w:ind w:hanging="359"/>
        <w:contextualSpacing/>
      </w:pPr>
      <w:r>
        <w:t>Height</w:t>
      </w:r>
    </w:p>
    <w:p w14:paraId="11C00E9F" w14:textId="77777777" w:rsidR="007F581D" w:rsidRDefault="009603F5">
      <w:pPr>
        <w:numPr>
          <w:ilvl w:val="1"/>
          <w:numId w:val="12"/>
        </w:numPr>
        <w:tabs>
          <w:tab w:val="left" w:pos="2348"/>
        </w:tabs>
        <w:ind w:hanging="359"/>
        <w:contextualSpacing/>
      </w:pPr>
      <w:r>
        <w:t>1.8 meters tall</w:t>
      </w:r>
    </w:p>
    <w:p w14:paraId="0FFDA5EF" w14:textId="77777777" w:rsidR="007F581D" w:rsidRDefault="009603F5">
      <w:pPr>
        <w:numPr>
          <w:ilvl w:val="0"/>
          <w:numId w:val="12"/>
        </w:numPr>
        <w:tabs>
          <w:tab w:val="left" w:pos="2348"/>
        </w:tabs>
        <w:ind w:hanging="359"/>
        <w:contextualSpacing/>
      </w:pPr>
      <w:r>
        <w:t>Movement</w:t>
      </w:r>
    </w:p>
    <w:p w14:paraId="10D36FD5" w14:textId="77777777" w:rsidR="007F581D" w:rsidRDefault="009603F5">
      <w:pPr>
        <w:numPr>
          <w:ilvl w:val="1"/>
          <w:numId w:val="12"/>
        </w:numPr>
        <w:tabs>
          <w:tab w:val="left" w:pos="2348"/>
        </w:tabs>
        <w:ind w:hanging="359"/>
        <w:contextualSpacing/>
      </w:pPr>
      <w:r>
        <w:t>Moves at a rate of 2 meters per second.</w:t>
      </w:r>
    </w:p>
    <w:p w14:paraId="1A760617" w14:textId="77777777" w:rsidR="007F581D" w:rsidRDefault="009603F5">
      <w:pPr>
        <w:numPr>
          <w:ilvl w:val="1"/>
          <w:numId w:val="12"/>
        </w:numPr>
        <w:tabs>
          <w:tab w:val="left" w:pos="2348"/>
        </w:tabs>
        <w:ind w:hanging="359"/>
        <w:contextualSpacing/>
      </w:pPr>
      <w:r>
        <w:t>Periodically stops to crouch and cower.</w:t>
      </w:r>
    </w:p>
    <w:p w14:paraId="3CD44D50" w14:textId="77777777" w:rsidR="007F581D" w:rsidRDefault="009603F5">
      <w:pPr>
        <w:numPr>
          <w:ilvl w:val="0"/>
          <w:numId w:val="12"/>
        </w:numPr>
        <w:tabs>
          <w:tab w:val="left" w:pos="2348"/>
        </w:tabs>
        <w:ind w:hanging="359"/>
        <w:contextualSpacing/>
      </w:pPr>
      <w:r>
        <w:t>Attacking</w:t>
      </w:r>
    </w:p>
    <w:p w14:paraId="37A6CF4E" w14:textId="77777777" w:rsidR="007F581D" w:rsidRDefault="009603F5">
      <w:pPr>
        <w:numPr>
          <w:ilvl w:val="1"/>
          <w:numId w:val="12"/>
        </w:numPr>
        <w:tabs>
          <w:tab w:val="left" w:pos="2348"/>
        </w:tabs>
        <w:ind w:hanging="359"/>
        <w:contextualSpacing/>
      </w:pPr>
      <w:r>
        <w:t>Incapable of attacking.</w:t>
      </w:r>
    </w:p>
    <w:p w14:paraId="156BA3A1" w14:textId="77777777" w:rsidR="007F581D" w:rsidRDefault="009603F5">
      <w:pPr>
        <w:numPr>
          <w:ilvl w:val="0"/>
          <w:numId w:val="12"/>
        </w:numPr>
        <w:tabs>
          <w:tab w:val="left" w:pos="2348"/>
        </w:tabs>
        <w:ind w:hanging="359"/>
        <w:contextualSpacing/>
      </w:pPr>
      <w:r>
        <w:t>Defending</w:t>
      </w:r>
    </w:p>
    <w:p w14:paraId="5D71051E" w14:textId="77777777" w:rsidR="007F581D" w:rsidRDefault="009603F5">
      <w:pPr>
        <w:numPr>
          <w:ilvl w:val="1"/>
          <w:numId w:val="12"/>
        </w:numPr>
        <w:tabs>
          <w:tab w:val="left" w:pos="2348"/>
        </w:tabs>
        <w:ind w:hanging="359"/>
        <w:contextualSpacing/>
      </w:pPr>
      <w:r>
        <w:t>Runs from the player if the player is within 10 meters.</w:t>
      </w:r>
    </w:p>
    <w:p w14:paraId="53DE417D" w14:textId="77777777" w:rsidR="007F581D" w:rsidRDefault="009603F5">
      <w:pPr>
        <w:numPr>
          <w:ilvl w:val="2"/>
          <w:numId w:val="12"/>
        </w:numPr>
        <w:tabs>
          <w:tab w:val="left" w:pos="2348"/>
        </w:tabs>
        <w:ind w:hanging="359"/>
        <w:contextualSpacing/>
      </w:pPr>
      <w:r>
        <w:t>Will run to a point 25 meters away from the player</w:t>
      </w:r>
    </w:p>
    <w:p w14:paraId="10834057" w14:textId="77777777" w:rsidR="007F581D" w:rsidRDefault="009603F5">
      <w:pPr>
        <w:numPr>
          <w:ilvl w:val="0"/>
          <w:numId w:val="12"/>
        </w:numPr>
        <w:tabs>
          <w:tab w:val="left" w:pos="2348"/>
        </w:tabs>
        <w:ind w:hanging="359"/>
        <w:contextualSpacing/>
      </w:pPr>
      <w:proofErr w:type="spellStart"/>
      <w:r>
        <w:t>Hitpoints</w:t>
      </w:r>
      <w:proofErr w:type="spellEnd"/>
    </w:p>
    <w:p w14:paraId="1647FA9D" w14:textId="49F092AC" w:rsidR="007F581D" w:rsidRDefault="009603F5">
      <w:pPr>
        <w:numPr>
          <w:ilvl w:val="1"/>
          <w:numId w:val="12"/>
        </w:numPr>
        <w:tabs>
          <w:tab w:val="left" w:pos="2348"/>
        </w:tabs>
        <w:ind w:hanging="359"/>
        <w:contextualSpacing/>
      </w:pPr>
      <w:r>
        <w:t>1</w:t>
      </w:r>
      <w:r w:rsidR="003C1008">
        <w:t>1</w:t>
      </w:r>
      <w:r>
        <w:t>0</w:t>
      </w:r>
    </w:p>
    <w:p w14:paraId="62660491" w14:textId="77777777" w:rsidR="007F581D" w:rsidRDefault="009603F5">
      <w:pPr>
        <w:numPr>
          <w:ilvl w:val="0"/>
          <w:numId w:val="12"/>
        </w:numPr>
        <w:tabs>
          <w:tab w:val="left" w:pos="2348"/>
        </w:tabs>
        <w:ind w:hanging="359"/>
        <w:contextualSpacing/>
      </w:pPr>
      <w:r>
        <w:t>Death</w:t>
      </w:r>
    </w:p>
    <w:p w14:paraId="7ECA1CF7" w14:textId="77777777" w:rsidR="007F581D" w:rsidRDefault="009603F5">
      <w:pPr>
        <w:numPr>
          <w:ilvl w:val="1"/>
          <w:numId w:val="12"/>
        </w:numPr>
        <w:tabs>
          <w:tab w:val="left" w:pos="2348"/>
        </w:tabs>
        <w:ind w:hanging="359"/>
        <w:contextualSpacing/>
      </w:pPr>
      <w:r>
        <w:t>Awards 1 soul to the player upon death.</w:t>
      </w:r>
    </w:p>
    <w:p w14:paraId="2AC63E52" w14:textId="5D1EC8F6" w:rsidR="007F581D" w:rsidRDefault="009603F5">
      <w:pPr>
        <w:numPr>
          <w:ilvl w:val="1"/>
          <w:numId w:val="12"/>
        </w:numPr>
        <w:tabs>
          <w:tab w:val="left" w:pos="2348"/>
        </w:tabs>
        <w:ind w:hanging="359"/>
        <w:contextualSpacing/>
      </w:pPr>
      <w:r>
        <w:t xml:space="preserve">Character model is destroyed and replaced with </w:t>
      </w:r>
      <w:r w:rsidR="003C1008">
        <w:t>gore pile.</w:t>
      </w:r>
    </w:p>
    <w:p w14:paraId="5FF6ED67" w14:textId="77777777" w:rsidR="007F581D" w:rsidRDefault="009603F5">
      <w:pPr>
        <w:numPr>
          <w:ilvl w:val="0"/>
          <w:numId w:val="12"/>
        </w:numPr>
        <w:tabs>
          <w:tab w:val="left" w:pos="2348"/>
        </w:tabs>
        <w:ind w:hanging="359"/>
        <w:contextualSpacing/>
      </w:pPr>
      <w:r>
        <w:t>Variants include:</w:t>
      </w:r>
    </w:p>
    <w:p w14:paraId="1EFE7418" w14:textId="77777777" w:rsidR="007F581D" w:rsidRDefault="009603F5">
      <w:pPr>
        <w:numPr>
          <w:ilvl w:val="1"/>
          <w:numId w:val="12"/>
        </w:numPr>
        <w:tabs>
          <w:tab w:val="left" w:pos="2348"/>
        </w:tabs>
        <w:ind w:hanging="359"/>
        <w:contextualSpacing/>
      </w:pPr>
      <w:proofErr w:type="spellStart"/>
      <w:r>
        <w:t>Museum_patron_male</w:t>
      </w:r>
      <w:proofErr w:type="spellEnd"/>
    </w:p>
    <w:p w14:paraId="22B870DF" w14:textId="4CFB1366" w:rsidR="007F581D" w:rsidRDefault="003C1008">
      <w:pPr>
        <w:numPr>
          <w:ilvl w:val="2"/>
          <w:numId w:val="12"/>
        </w:numPr>
        <w:tabs>
          <w:tab w:val="left" w:pos="2348"/>
        </w:tabs>
        <w:ind w:hanging="359"/>
        <w:contextualSpacing/>
      </w:pPr>
      <w:r>
        <w:t>9</w:t>
      </w:r>
      <w:r w:rsidR="009603F5">
        <w:t xml:space="preserve"> color variations</w:t>
      </w:r>
    </w:p>
    <w:p w14:paraId="18CEDEAD" w14:textId="77777777" w:rsidR="007F581D" w:rsidRDefault="009603F5">
      <w:pPr>
        <w:numPr>
          <w:ilvl w:val="1"/>
          <w:numId w:val="12"/>
        </w:numPr>
        <w:tabs>
          <w:tab w:val="left" w:pos="2348"/>
        </w:tabs>
        <w:ind w:hanging="359"/>
        <w:contextualSpacing/>
      </w:pPr>
      <w:proofErr w:type="spellStart"/>
      <w:r>
        <w:t>Museum_patron_female</w:t>
      </w:r>
      <w:proofErr w:type="spellEnd"/>
    </w:p>
    <w:p w14:paraId="53414726" w14:textId="1E9930FA" w:rsidR="007F581D" w:rsidRDefault="003C1008">
      <w:pPr>
        <w:numPr>
          <w:ilvl w:val="2"/>
          <w:numId w:val="12"/>
        </w:numPr>
        <w:tabs>
          <w:tab w:val="left" w:pos="2348"/>
        </w:tabs>
        <w:ind w:hanging="359"/>
        <w:contextualSpacing/>
      </w:pPr>
      <w:r>
        <w:t>6</w:t>
      </w:r>
      <w:r w:rsidR="009603F5">
        <w:t xml:space="preserve"> color variations</w:t>
      </w:r>
    </w:p>
    <w:p w14:paraId="0A534E68" w14:textId="77777777" w:rsidR="007F581D" w:rsidRDefault="009603F5">
      <w:pPr>
        <w:numPr>
          <w:ilvl w:val="1"/>
          <w:numId w:val="12"/>
        </w:numPr>
        <w:tabs>
          <w:tab w:val="left" w:pos="2348"/>
        </w:tabs>
        <w:ind w:hanging="359"/>
        <w:contextualSpacing/>
      </w:pPr>
      <w:r>
        <w:t>Scientist</w:t>
      </w:r>
    </w:p>
    <w:p w14:paraId="38F397D7" w14:textId="77777777" w:rsidR="007F581D" w:rsidRDefault="009603F5">
      <w:pPr>
        <w:pStyle w:val="Heading4"/>
        <w:tabs>
          <w:tab w:val="left" w:pos="2348"/>
        </w:tabs>
        <w:ind w:left="720"/>
        <w:contextualSpacing w:val="0"/>
      </w:pPr>
      <w:bookmarkStart w:id="98" w:name="h.njukki8ywjdz" w:colFirst="0" w:colLast="0"/>
      <w:bookmarkEnd w:id="98"/>
      <w:r>
        <w:lastRenderedPageBreak/>
        <w:t>Security Guard</w:t>
      </w:r>
    </w:p>
    <w:p w14:paraId="7414E573" w14:textId="77777777" w:rsidR="00D92E37" w:rsidRDefault="00D92E37" w:rsidP="00D92E37"/>
    <w:p w14:paraId="60B35E84" w14:textId="77777777" w:rsidR="00D92E37" w:rsidRDefault="00D92E37" w:rsidP="00D92E37">
      <w:pPr>
        <w:keepNext/>
      </w:pPr>
      <w:r>
        <w:rPr>
          <w:noProof/>
        </w:rPr>
        <w:drawing>
          <wp:inline distT="114300" distB="114300" distL="114300" distR="114300" wp14:anchorId="2625A8F3" wp14:editId="0DCF3D22">
            <wp:extent cx="3571875" cy="4762500"/>
            <wp:effectExtent l="0" t="0" r="0" b="0"/>
            <wp:docPr id="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4"/>
                    <a:srcRect/>
                    <a:stretch>
                      <a:fillRect/>
                    </a:stretch>
                  </pic:blipFill>
                  <pic:spPr>
                    <a:xfrm>
                      <a:off x="0" y="0"/>
                      <a:ext cx="3571875" cy="4762500"/>
                    </a:xfrm>
                    <a:prstGeom prst="rect">
                      <a:avLst/>
                    </a:prstGeom>
                    <a:ln/>
                  </pic:spPr>
                </pic:pic>
              </a:graphicData>
            </a:graphic>
          </wp:inline>
        </w:drawing>
      </w:r>
    </w:p>
    <w:p w14:paraId="5C3DE3F7" w14:textId="77777777" w:rsidR="00D92E37" w:rsidRDefault="00D92E37" w:rsidP="00D92E37">
      <w:pPr>
        <w:pStyle w:val="Caption"/>
      </w:pPr>
      <w:r>
        <w:t xml:space="preserve">Figure </w:t>
      </w:r>
      <w:r w:rsidR="0023167F">
        <w:fldChar w:fldCharType="begin"/>
      </w:r>
      <w:r w:rsidR="0023167F">
        <w:instrText xml:space="preserve"> SEQ Figure \* ARABIC </w:instrText>
      </w:r>
      <w:r w:rsidR="0023167F">
        <w:fldChar w:fldCharType="separate"/>
      </w:r>
      <w:r w:rsidR="00D24A26">
        <w:rPr>
          <w:noProof/>
        </w:rPr>
        <w:t>4</w:t>
      </w:r>
      <w:r w:rsidR="0023167F">
        <w:rPr>
          <w:noProof/>
        </w:rPr>
        <w:fldChar w:fldCharType="end"/>
      </w:r>
      <w:r w:rsidRPr="001C765A">
        <w:t xml:space="preserve">: Professional and neat brown coat and pants. </w:t>
      </w:r>
      <w:proofErr w:type="gramStart"/>
      <w:r w:rsidRPr="001C765A">
        <w:t>Very authoritative looking, but far too formal for "street" work.</w:t>
      </w:r>
      <w:proofErr w:type="gramEnd"/>
      <w:r w:rsidRPr="001C765A">
        <w:t xml:space="preserve"> Similar to police, but meant to be looked at and recognized as part of an institution.</w:t>
      </w:r>
    </w:p>
    <w:p w14:paraId="4D5F57CA" w14:textId="77777777" w:rsidR="00D92E37" w:rsidRPr="00D92E37" w:rsidRDefault="00D92E37" w:rsidP="00D92E37"/>
    <w:p w14:paraId="5DB7D126" w14:textId="77777777" w:rsidR="007F581D" w:rsidRDefault="009603F5">
      <w:pPr>
        <w:numPr>
          <w:ilvl w:val="0"/>
          <w:numId w:val="32"/>
        </w:numPr>
        <w:tabs>
          <w:tab w:val="left" w:pos="2348"/>
        </w:tabs>
        <w:ind w:hanging="359"/>
        <w:contextualSpacing/>
      </w:pPr>
      <w:r>
        <w:t>Height</w:t>
      </w:r>
    </w:p>
    <w:p w14:paraId="6FDF86CD" w14:textId="77777777" w:rsidR="007F581D" w:rsidRDefault="009603F5">
      <w:pPr>
        <w:numPr>
          <w:ilvl w:val="1"/>
          <w:numId w:val="32"/>
        </w:numPr>
        <w:tabs>
          <w:tab w:val="left" w:pos="2348"/>
        </w:tabs>
        <w:ind w:hanging="359"/>
        <w:contextualSpacing/>
      </w:pPr>
      <w:r>
        <w:t>1.8 meters tall</w:t>
      </w:r>
    </w:p>
    <w:p w14:paraId="6D436B2B" w14:textId="77777777" w:rsidR="007F581D" w:rsidRDefault="009603F5">
      <w:pPr>
        <w:numPr>
          <w:ilvl w:val="0"/>
          <w:numId w:val="32"/>
        </w:numPr>
        <w:tabs>
          <w:tab w:val="left" w:pos="2348"/>
        </w:tabs>
        <w:ind w:hanging="359"/>
        <w:contextualSpacing/>
      </w:pPr>
      <w:r>
        <w:t>Movement</w:t>
      </w:r>
    </w:p>
    <w:p w14:paraId="4E7344D6" w14:textId="77777777" w:rsidR="007F581D" w:rsidRDefault="009603F5">
      <w:pPr>
        <w:numPr>
          <w:ilvl w:val="1"/>
          <w:numId w:val="32"/>
        </w:numPr>
        <w:tabs>
          <w:tab w:val="left" w:pos="2348"/>
        </w:tabs>
        <w:ind w:hanging="359"/>
        <w:contextualSpacing/>
      </w:pPr>
      <w:r>
        <w:t>Moves at a rate of 2 meters per second.</w:t>
      </w:r>
    </w:p>
    <w:p w14:paraId="37249518" w14:textId="77777777" w:rsidR="007F581D" w:rsidRDefault="009603F5">
      <w:pPr>
        <w:numPr>
          <w:ilvl w:val="1"/>
          <w:numId w:val="32"/>
        </w:numPr>
        <w:tabs>
          <w:tab w:val="left" w:pos="2348"/>
        </w:tabs>
        <w:ind w:hanging="359"/>
        <w:contextualSpacing/>
      </w:pPr>
      <w:r>
        <w:t>Chases the player if within 20 meters of the player.</w:t>
      </w:r>
    </w:p>
    <w:p w14:paraId="11787AE9" w14:textId="77777777" w:rsidR="007F581D" w:rsidRDefault="009603F5">
      <w:pPr>
        <w:numPr>
          <w:ilvl w:val="0"/>
          <w:numId w:val="32"/>
        </w:numPr>
        <w:tabs>
          <w:tab w:val="left" w:pos="2348"/>
        </w:tabs>
        <w:ind w:hanging="359"/>
        <w:contextualSpacing/>
      </w:pPr>
      <w:r>
        <w:t>Attacking</w:t>
      </w:r>
    </w:p>
    <w:p w14:paraId="560FF12B" w14:textId="77777777" w:rsidR="007F581D" w:rsidRDefault="009603F5">
      <w:pPr>
        <w:numPr>
          <w:ilvl w:val="1"/>
          <w:numId w:val="32"/>
        </w:numPr>
        <w:tabs>
          <w:tab w:val="left" w:pos="2348"/>
        </w:tabs>
        <w:ind w:hanging="359"/>
        <w:contextualSpacing/>
      </w:pPr>
      <w:r>
        <w:t>Armed with a baton</w:t>
      </w:r>
    </w:p>
    <w:p w14:paraId="3CA3E520" w14:textId="77777777" w:rsidR="007F581D" w:rsidRDefault="009603F5">
      <w:pPr>
        <w:numPr>
          <w:ilvl w:val="2"/>
          <w:numId w:val="32"/>
        </w:numPr>
        <w:tabs>
          <w:tab w:val="left" w:pos="2348"/>
        </w:tabs>
        <w:ind w:hanging="359"/>
        <w:contextualSpacing/>
      </w:pPr>
      <w:r>
        <w:t>Attacks once every 2 seconds if within 2 meters of the player</w:t>
      </w:r>
    </w:p>
    <w:p w14:paraId="7699C2AE" w14:textId="77777777" w:rsidR="007F581D" w:rsidRDefault="009603F5">
      <w:pPr>
        <w:numPr>
          <w:ilvl w:val="2"/>
          <w:numId w:val="32"/>
        </w:numPr>
        <w:tabs>
          <w:tab w:val="left" w:pos="2348"/>
        </w:tabs>
        <w:ind w:hanging="359"/>
        <w:contextualSpacing/>
      </w:pPr>
      <w:r>
        <w:t>Attacks deal 10 damage</w:t>
      </w:r>
    </w:p>
    <w:p w14:paraId="03CE870C" w14:textId="77777777" w:rsidR="007F581D" w:rsidRDefault="009603F5">
      <w:pPr>
        <w:numPr>
          <w:ilvl w:val="2"/>
          <w:numId w:val="32"/>
        </w:numPr>
        <w:tabs>
          <w:tab w:val="left" w:pos="2348"/>
        </w:tabs>
        <w:ind w:hanging="359"/>
        <w:contextualSpacing/>
      </w:pPr>
      <w:r>
        <w:t>Damage is dealt in a 180* arc in front of the character model, with a range of 2.5 meters, dealing damage if the player is within.</w:t>
      </w:r>
    </w:p>
    <w:p w14:paraId="251F9853" w14:textId="77777777" w:rsidR="007F581D" w:rsidRDefault="009603F5">
      <w:pPr>
        <w:numPr>
          <w:ilvl w:val="3"/>
          <w:numId w:val="32"/>
        </w:numPr>
        <w:tabs>
          <w:tab w:val="left" w:pos="2348"/>
        </w:tabs>
        <w:ind w:hanging="359"/>
        <w:contextualSpacing/>
      </w:pPr>
      <w:r>
        <w:lastRenderedPageBreak/>
        <w:t xml:space="preserve">For example, this arc - from the </w:t>
      </w:r>
      <w:proofErr w:type="spellStart"/>
      <w:r>
        <w:t>Security_Gard’s</w:t>
      </w:r>
      <w:proofErr w:type="spellEnd"/>
      <w:r>
        <w:t xml:space="preserve"> perspective - is drawn from its left side at 270* azimuth, to 90* azimuth.</w:t>
      </w:r>
    </w:p>
    <w:p w14:paraId="48236E23" w14:textId="77777777" w:rsidR="007F581D" w:rsidRDefault="009603F5">
      <w:pPr>
        <w:numPr>
          <w:ilvl w:val="0"/>
          <w:numId w:val="32"/>
        </w:numPr>
        <w:tabs>
          <w:tab w:val="left" w:pos="2348"/>
        </w:tabs>
        <w:ind w:hanging="359"/>
        <w:contextualSpacing/>
      </w:pPr>
      <w:r>
        <w:t>Defending</w:t>
      </w:r>
    </w:p>
    <w:p w14:paraId="12450138" w14:textId="77777777" w:rsidR="007F581D" w:rsidRDefault="009603F5">
      <w:pPr>
        <w:numPr>
          <w:ilvl w:val="1"/>
          <w:numId w:val="32"/>
        </w:numPr>
        <w:tabs>
          <w:tab w:val="left" w:pos="2348"/>
        </w:tabs>
        <w:ind w:hanging="359"/>
        <w:contextualSpacing/>
      </w:pPr>
      <w:r>
        <w:t>Runs from the player if alone, or if the player has more than 1 talent unlocked.</w:t>
      </w:r>
    </w:p>
    <w:p w14:paraId="7C4C8646" w14:textId="77777777" w:rsidR="007F581D" w:rsidRDefault="009603F5">
      <w:pPr>
        <w:numPr>
          <w:ilvl w:val="0"/>
          <w:numId w:val="32"/>
        </w:numPr>
        <w:tabs>
          <w:tab w:val="left" w:pos="2348"/>
        </w:tabs>
        <w:ind w:hanging="359"/>
        <w:contextualSpacing/>
      </w:pPr>
      <w:proofErr w:type="spellStart"/>
      <w:r>
        <w:t>Hitpoints</w:t>
      </w:r>
      <w:proofErr w:type="spellEnd"/>
    </w:p>
    <w:p w14:paraId="1EC82FD5" w14:textId="77777777" w:rsidR="007F581D" w:rsidRDefault="009603F5">
      <w:pPr>
        <w:numPr>
          <w:ilvl w:val="1"/>
          <w:numId w:val="32"/>
        </w:numPr>
        <w:tabs>
          <w:tab w:val="left" w:pos="2348"/>
        </w:tabs>
        <w:ind w:hanging="359"/>
        <w:contextualSpacing/>
      </w:pPr>
      <w:r>
        <w:t>125</w:t>
      </w:r>
    </w:p>
    <w:p w14:paraId="00DFB05C" w14:textId="77777777" w:rsidR="007F581D" w:rsidRDefault="009603F5">
      <w:pPr>
        <w:numPr>
          <w:ilvl w:val="0"/>
          <w:numId w:val="32"/>
        </w:numPr>
        <w:tabs>
          <w:tab w:val="left" w:pos="2348"/>
        </w:tabs>
        <w:ind w:hanging="359"/>
        <w:contextualSpacing/>
      </w:pPr>
      <w:r>
        <w:t>Death</w:t>
      </w:r>
    </w:p>
    <w:p w14:paraId="207D72D2" w14:textId="77777777" w:rsidR="007F581D" w:rsidRDefault="009603F5">
      <w:pPr>
        <w:numPr>
          <w:ilvl w:val="1"/>
          <w:numId w:val="32"/>
        </w:numPr>
        <w:tabs>
          <w:tab w:val="left" w:pos="2348"/>
        </w:tabs>
        <w:ind w:hanging="359"/>
        <w:contextualSpacing/>
      </w:pPr>
      <w:r>
        <w:t>Awards 1 soul to the player upon death.</w:t>
      </w:r>
    </w:p>
    <w:p w14:paraId="07AA9B04" w14:textId="793EA77F" w:rsidR="007F581D" w:rsidRDefault="009603F5">
      <w:pPr>
        <w:numPr>
          <w:ilvl w:val="1"/>
          <w:numId w:val="32"/>
        </w:numPr>
        <w:tabs>
          <w:tab w:val="left" w:pos="2348"/>
        </w:tabs>
        <w:ind w:hanging="359"/>
        <w:contextualSpacing/>
      </w:pPr>
      <w:r>
        <w:t xml:space="preserve">Character model is destroyed and replaced with </w:t>
      </w:r>
      <w:r w:rsidR="003C1008">
        <w:t>gore pile.</w:t>
      </w:r>
    </w:p>
    <w:p w14:paraId="058C0843" w14:textId="77777777" w:rsidR="007F581D" w:rsidRDefault="009603F5">
      <w:pPr>
        <w:pStyle w:val="Heading4"/>
        <w:tabs>
          <w:tab w:val="left" w:pos="2348"/>
        </w:tabs>
        <w:ind w:left="720"/>
        <w:contextualSpacing w:val="0"/>
      </w:pPr>
      <w:bookmarkStart w:id="99" w:name="h.57vsds71t23a" w:colFirst="0" w:colLast="0"/>
      <w:bookmarkEnd w:id="99"/>
      <w:r>
        <w:t>Cop Melee</w:t>
      </w:r>
    </w:p>
    <w:p w14:paraId="6825B4E0" w14:textId="77777777" w:rsidR="00D92E37" w:rsidRDefault="00D92E37" w:rsidP="00D92E37"/>
    <w:p w14:paraId="0998DA9B" w14:textId="77777777" w:rsidR="00D92E37" w:rsidRDefault="00D92E37" w:rsidP="00D92E37">
      <w:pPr>
        <w:keepNext/>
      </w:pPr>
      <w:r>
        <w:rPr>
          <w:noProof/>
        </w:rPr>
        <w:drawing>
          <wp:inline distT="114300" distB="114300" distL="114300" distR="114300" wp14:anchorId="6269066F" wp14:editId="7228BC4B">
            <wp:extent cx="5486400" cy="3644900"/>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
                    <a:srcRect/>
                    <a:stretch>
                      <a:fillRect/>
                    </a:stretch>
                  </pic:blipFill>
                  <pic:spPr>
                    <a:xfrm>
                      <a:off x="0" y="0"/>
                      <a:ext cx="5486400" cy="3644900"/>
                    </a:xfrm>
                    <a:prstGeom prst="rect">
                      <a:avLst/>
                    </a:prstGeom>
                    <a:ln/>
                  </pic:spPr>
                </pic:pic>
              </a:graphicData>
            </a:graphic>
          </wp:inline>
        </w:drawing>
      </w:r>
    </w:p>
    <w:p w14:paraId="48072EFF" w14:textId="77777777" w:rsidR="00D92E37" w:rsidRDefault="00D92E37" w:rsidP="00D92E37">
      <w:pPr>
        <w:pStyle w:val="Caption"/>
      </w:pPr>
      <w:r>
        <w:t xml:space="preserve">Figure </w:t>
      </w:r>
      <w:r w:rsidR="0023167F">
        <w:fldChar w:fldCharType="begin"/>
      </w:r>
      <w:r w:rsidR="0023167F">
        <w:instrText xml:space="preserve"> SEQ Figure \* ARABIC </w:instrText>
      </w:r>
      <w:r w:rsidR="0023167F">
        <w:fldChar w:fldCharType="separate"/>
      </w:r>
      <w:r w:rsidR="00D24A26">
        <w:rPr>
          <w:noProof/>
        </w:rPr>
        <w:t>5</w:t>
      </w:r>
      <w:r w:rsidR="0023167F">
        <w:rPr>
          <w:noProof/>
        </w:rPr>
        <w:fldChar w:fldCharType="end"/>
      </w:r>
      <w:r w:rsidRPr="0079240B">
        <w:t xml:space="preserve">: Informal appearance. A sense of authority, but the </w:t>
      </w:r>
      <w:proofErr w:type="gramStart"/>
      <w:r w:rsidRPr="0079240B">
        <w:t>lack of jackets appear</w:t>
      </w:r>
      <w:proofErr w:type="gramEnd"/>
      <w:r w:rsidRPr="0079240B">
        <w:t xml:space="preserve"> as though the individuals are out and about, conducting police duties.</w:t>
      </w:r>
    </w:p>
    <w:p w14:paraId="56A2B970" w14:textId="77777777" w:rsidR="00D92E37" w:rsidRDefault="00D92E37" w:rsidP="00D92E37">
      <w:pPr>
        <w:pStyle w:val="Caption"/>
      </w:pPr>
      <w:r>
        <w:t xml:space="preserve">Figure </w:t>
      </w:r>
      <w:r w:rsidR="0023167F">
        <w:fldChar w:fldCharType="begin"/>
      </w:r>
      <w:r w:rsidR="0023167F">
        <w:instrText xml:space="preserve"> SEQ Figure \* ARABIC </w:instrText>
      </w:r>
      <w:r w:rsidR="0023167F">
        <w:fldChar w:fldCharType="separate"/>
      </w:r>
      <w:r w:rsidR="00D24A26">
        <w:rPr>
          <w:noProof/>
        </w:rPr>
        <w:t>6</w:t>
      </w:r>
      <w:r w:rsidR="0023167F">
        <w:rPr>
          <w:noProof/>
        </w:rPr>
        <w:fldChar w:fldCharType="end"/>
      </w:r>
      <w:r>
        <w:t>:</w:t>
      </w:r>
    </w:p>
    <w:p w14:paraId="3BB0DE7F" w14:textId="77777777" w:rsidR="00D92E37" w:rsidRPr="00D92E37" w:rsidRDefault="00D92E37" w:rsidP="00D92E37"/>
    <w:p w14:paraId="0B547BB1" w14:textId="77777777" w:rsidR="007F581D" w:rsidRDefault="009603F5">
      <w:pPr>
        <w:numPr>
          <w:ilvl w:val="0"/>
          <w:numId w:val="33"/>
        </w:numPr>
        <w:tabs>
          <w:tab w:val="left" w:pos="2348"/>
        </w:tabs>
        <w:ind w:hanging="359"/>
        <w:contextualSpacing/>
      </w:pPr>
      <w:r>
        <w:t>Height</w:t>
      </w:r>
    </w:p>
    <w:p w14:paraId="4319E8B4" w14:textId="77777777" w:rsidR="007F581D" w:rsidRDefault="009603F5">
      <w:pPr>
        <w:numPr>
          <w:ilvl w:val="1"/>
          <w:numId w:val="33"/>
        </w:numPr>
        <w:tabs>
          <w:tab w:val="left" w:pos="2348"/>
        </w:tabs>
        <w:ind w:hanging="359"/>
        <w:contextualSpacing/>
      </w:pPr>
      <w:r>
        <w:t>1.8 meters tall</w:t>
      </w:r>
    </w:p>
    <w:p w14:paraId="54010C18" w14:textId="77777777" w:rsidR="007F581D" w:rsidRDefault="009603F5">
      <w:pPr>
        <w:numPr>
          <w:ilvl w:val="0"/>
          <w:numId w:val="33"/>
        </w:numPr>
        <w:tabs>
          <w:tab w:val="left" w:pos="2348"/>
        </w:tabs>
        <w:ind w:hanging="359"/>
        <w:contextualSpacing/>
      </w:pPr>
      <w:r>
        <w:t>Movement</w:t>
      </w:r>
    </w:p>
    <w:p w14:paraId="4739D23B" w14:textId="77777777" w:rsidR="007F581D" w:rsidRDefault="009603F5">
      <w:pPr>
        <w:numPr>
          <w:ilvl w:val="1"/>
          <w:numId w:val="33"/>
        </w:numPr>
        <w:tabs>
          <w:tab w:val="left" w:pos="2348"/>
        </w:tabs>
        <w:ind w:hanging="359"/>
        <w:contextualSpacing/>
      </w:pPr>
      <w:r>
        <w:t>Moves at a rate of 2 meters per second</w:t>
      </w:r>
    </w:p>
    <w:p w14:paraId="1042EF4A" w14:textId="77777777" w:rsidR="007F581D" w:rsidRDefault="009603F5">
      <w:pPr>
        <w:numPr>
          <w:ilvl w:val="1"/>
          <w:numId w:val="33"/>
        </w:numPr>
        <w:tabs>
          <w:tab w:val="left" w:pos="2348"/>
        </w:tabs>
        <w:ind w:hanging="359"/>
        <w:contextualSpacing/>
      </w:pPr>
      <w:r>
        <w:t>Chases the player if within 20 meters of the player</w:t>
      </w:r>
    </w:p>
    <w:p w14:paraId="72E292CA" w14:textId="77777777" w:rsidR="007F581D" w:rsidRDefault="009603F5">
      <w:pPr>
        <w:numPr>
          <w:ilvl w:val="0"/>
          <w:numId w:val="33"/>
        </w:numPr>
        <w:tabs>
          <w:tab w:val="left" w:pos="2348"/>
        </w:tabs>
        <w:ind w:hanging="359"/>
        <w:contextualSpacing/>
      </w:pPr>
      <w:r>
        <w:t>Attacking</w:t>
      </w:r>
    </w:p>
    <w:p w14:paraId="79265653" w14:textId="77777777" w:rsidR="007F581D" w:rsidRDefault="009603F5">
      <w:pPr>
        <w:numPr>
          <w:ilvl w:val="1"/>
          <w:numId w:val="33"/>
        </w:numPr>
        <w:tabs>
          <w:tab w:val="left" w:pos="2348"/>
        </w:tabs>
        <w:ind w:hanging="359"/>
        <w:contextualSpacing/>
      </w:pPr>
      <w:r>
        <w:lastRenderedPageBreak/>
        <w:t>Armed with a baton</w:t>
      </w:r>
    </w:p>
    <w:p w14:paraId="4ECAB399" w14:textId="77777777" w:rsidR="007F581D" w:rsidRDefault="009603F5">
      <w:pPr>
        <w:numPr>
          <w:ilvl w:val="2"/>
          <w:numId w:val="33"/>
        </w:numPr>
        <w:tabs>
          <w:tab w:val="left" w:pos="2348"/>
        </w:tabs>
        <w:ind w:hanging="359"/>
        <w:contextualSpacing/>
      </w:pPr>
      <w:r>
        <w:t>Attacks once every 2 seconds if within 2 meters of the player</w:t>
      </w:r>
    </w:p>
    <w:p w14:paraId="5158E1C0" w14:textId="77777777" w:rsidR="007F581D" w:rsidRDefault="009603F5">
      <w:pPr>
        <w:numPr>
          <w:ilvl w:val="2"/>
          <w:numId w:val="33"/>
        </w:numPr>
        <w:tabs>
          <w:tab w:val="left" w:pos="2348"/>
        </w:tabs>
        <w:ind w:hanging="359"/>
        <w:contextualSpacing/>
      </w:pPr>
      <w:r>
        <w:t>Attacks deal 12 damage</w:t>
      </w:r>
    </w:p>
    <w:p w14:paraId="59D9758A" w14:textId="77777777" w:rsidR="007F581D" w:rsidRDefault="009603F5">
      <w:pPr>
        <w:numPr>
          <w:ilvl w:val="2"/>
          <w:numId w:val="33"/>
        </w:numPr>
        <w:tabs>
          <w:tab w:val="left" w:pos="2348"/>
        </w:tabs>
        <w:ind w:hanging="359"/>
        <w:contextualSpacing/>
      </w:pPr>
      <w:r>
        <w:t>Damage is dealt in a 180* arc in front of the character model, with a range of 2.5 meters, dealing damage if the player is within.</w:t>
      </w:r>
    </w:p>
    <w:p w14:paraId="067F1377" w14:textId="77777777" w:rsidR="007F581D" w:rsidRDefault="009603F5">
      <w:pPr>
        <w:numPr>
          <w:ilvl w:val="3"/>
          <w:numId w:val="33"/>
        </w:numPr>
        <w:tabs>
          <w:tab w:val="left" w:pos="2348"/>
        </w:tabs>
        <w:ind w:hanging="359"/>
        <w:contextualSpacing/>
      </w:pPr>
      <w:r>
        <w:t xml:space="preserve">For example, this arc - from the </w:t>
      </w:r>
      <w:proofErr w:type="spellStart"/>
      <w:r>
        <w:t>Cop_Melee’s</w:t>
      </w:r>
      <w:proofErr w:type="spellEnd"/>
      <w:r>
        <w:t xml:space="preserve"> perspective - is drawn from its left side at 270* azimuth, to 90* azimuth.</w:t>
      </w:r>
    </w:p>
    <w:p w14:paraId="541A7806" w14:textId="77777777" w:rsidR="007F581D" w:rsidRDefault="009603F5">
      <w:pPr>
        <w:numPr>
          <w:ilvl w:val="0"/>
          <w:numId w:val="33"/>
        </w:numPr>
        <w:tabs>
          <w:tab w:val="left" w:pos="2348"/>
        </w:tabs>
        <w:ind w:hanging="359"/>
        <w:contextualSpacing/>
      </w:pPr>
      <w:r>
        <w:t>Defending</w:t>
      </w:r>
    </w:p>
    <w:p w14:paraId="167B5613" w14:textId="77777777" w:rsidR="007F581D" w:rsidRDefault="009603F5">
      <w:pPr>
        <w:numPr>
          <w:ilvl w:val="1"/>
          <w:numId w:val="33"/>
        </w:numPr>
        <w:tabs>
          <w:tab w:val="left" w:pos="2348"/>
        </w:tabs>
        <w:ind w:hanging="359"/>
        <w:contextualSpacing/>
      </w:pPr>
      <w:r>
        <w:t>No defense</w:t>
      </w:r>
    </w:p>
    <w:p w14:paraId="14A1CCDB" w14:textId="77777777" w:rsidR="007F581D" w:rsidRDefault="009603F5">
      <w:pPr>
        <w:numPr>
          <w:ilvl w:val="0"/>
          <w:numId w:val="33"/>
        </w:numPr>
        <w:tabs>
          <w:tab w:val="left" w:pos="2348"/>
        </w:tabs>
        <w:ind w:hanging="359"/>
        <w:contextualSpacing/>
      </w:pPr>
      <w:proofErr w:type="spellStart"/>
      <w:r>
        <w:t>Hitpoints</w:t>
      </w:r>
      <w:proofErr w:type="spellEnd"/>
    </w:p>
    <w:p w14:paraId="1E3C98A5" w14:textId="77777777" w:rsidR="007F581D" w:rsidRDefault="009603F5">
      <w:pPr>
        <w:numPr>
          <w:ilvl w:val="1"/>
          <w:numId w:val="33"/>
        </w:numPr>
        <w:tabs>
          <w:tab w:val="left" w:pos="2348"/>
        </w:tabs>
        <w:ind w:hanging="359"/>
        <w:contextualSpacing/>
      </w:pPr>
      <w:r>
        <w:t>130</w:t>
      </w:r>
    </w:p>
    <w:p w14:paraId="15B8B66E" w14:textId="77777777" w:rsidR="007F581D" w:rsidRDefault="009603F5">
      <w:pPr>
        <w:numPr>
          <w:ilvl w:val="0"/>
          <w:numId w:val="33"/>
        </w:numPr>
        <w:tabs>
          <w:tab w:val="left" w:pos="2348"/>
        </w:tabs>
        <w:ind w:hanging="359"/>
        <w:contextualSpacing/>
      </w:pPr>
      <w:r>
        <w:t>Death</w:t>
      </w:r>
    </w:p>
    <w:p w14:paraId="6A3B4E2F" w14:textId="77777777" w:rsidR="007F581D" w:rsidRDefault="009603F5">
      <w:pPr>
        <w:numPr>
          <w:ilvl w:val="1"/>
          <w:numId w:val="33"/>
        </w:numPr>
        <w:tabs>
          <w:tab w:val="left" w:pos="2348"/>
        </w:tabs>
        <w:ind w:hanging="359"/>
        <w:contextualSpacing/>
      </w:pPr>
      <w:r>
        <w:t>Awards 1 soul to the player upon death.</w:t>
      </w:r>
    </w:p>
    <w:p w14:paraId="00335212" w14:textId="3FBA0CC5" w:rsidR="007F581D" w:rsidRDefault="009603F5">
      <w:pPr>
        <w:numPr>
          <w:ilvl w:val="1"/>
          <w:numId w:val="33"/>
        </w:numPr>
        <w:tabs>
          <w:tab w:val="left" w:pos="2348"/>
        </w:tabs>
        <w:ind w:hanging="359"/>
        <w:contextualSpacing/>
      </w:pPr>
      <w:r>
        <w:t xml:space="preserve">Character model is destroyed and replaced with </w:t>
      </w:r>
      <w:r w:rsidR="003C1008">
        <w:t>gore pile.</w:t>
      </w:r>
    </w:p>
    <w:p w14:paraId="722060D0" w14:textId="77777777" w:rsidR="007F581D" w:rsidRDefault="009603F5">
      <w:pPr>
        <w:pStyle w:val="Heading4"/>
        <w:tabs>
          <w:tab w:val="left" w:pos="2348"/>
        </w:tabs>
        <w:ind w:left="720"/>
        <w:contextualSpacing w:val="0"/>
      </w:pPr>
      <w:bookmarkStart w:id="100" w:name="h.kw57c1ko4044" w:colFirst="0" w:colLast="0"/>
      <w:bookmarkEnd w:id="100"/>
      <w:r>
        <w:t>Cop Pistol</w:t>
      </w:r>
    </w:p>
    <w:p w14:paraId="5F2F0F36" w14:textId="77777777" w:rsidR="007F581D" w:rsidRDefault="009603F5">
      <w:pPr>
        <w:numPr>
          <w:ilvl w:val="0"/>
          <w:numId w:val="31"/>
        </w:numPr>
        <w:tabs>
          <w:tab w:val="left" w:pos="2348"/>
        </w:tabs>
        <w:ind w:hanging="359"/>
        <w:contextualSpacing/>
      </w:pPr>
      <w:r>
        <w:t>Height</w:t>
      </w:r>
    </w:p>
    <w:p w14:paraId="2B676A01" w14:textId="77777777" w:rsidR="007F581D" w:rsidRDefault="009603F5">
      <w:pPr>
        <w:numPr>
          <w:ilvl w:val="1"/>
          <w:numId w:val="31"/>
        </w:numPr>
        <w:tabs>
          <w:tab w:val="left" w:pos="2348"/>
        </w:tabs>
        <w:ind w:hanging="359"/>
        <w:contextualSpacing/>
      </w:pPr>
      <w:r>
        <w:t>1.8 meters tall</w:t>
      </w:r>
    </w:p>
    <w:p w14:paraId="395A649B" w14:textId="77777777" w:rsidR="007F581D" w:rsidRDefault="009603F5">
      <w:pPr>
        <w:numPr>
          <w:ilvl w:val="0"/>
          <w:numId w:val="31"/>
        </w:numPr>
        <w:tabs>
          <w:tab w:val="left" w:pos="2348"/>
        </w:tabs>
        <w:ind w:hanging="359"/>
        <w:contextualSpacing/>
      </w:pPr>
      <w:r>
        <w:t>Movement</w:t>
      </w:r>
    </w:p>
    <w:p w14:paraId="5BD269A5" w14:textId="77777777" w:rsidR="007F581D" w:rsidRDefault="009603F5">
      <w:pPr>
        <w:numPr>
          <w:ilvl w:val="1"/>
          <w:numId w:val="31"/>
        </w:numPr>
        <w:tabs>
          <w:tab w:val="left" w:pos="2348"/>
        </w:tabs>
        <w:ind w:hanging="359"/>
        <w:contextualSpacing/>
      </w:pPr>
      <w:r>
        <w:t>Moves at a rate of 2 meters per second</w:t>
      </w:r>
    </w:p>
    <w:p w14:paraId="322BC8E4" w14:textId="77777777" w:rsidR="007F581D" w:rsidRDefault="009603F5">
      <w:pPr>
        <w:numPr>
          <w:ilvl w:val="1"/>
          <w:numId w:val="31"/>
        </w:numPr>
        <w:tabs>
          <w:tab w:val="left" w:pos="2348"/>
        </w:tabs>
        <w:ind w:hanging="359"/>
        <w:contextualSpacing/>
      </w:pPr>
      <w:r>
        <w:t>Chases the player if within 30 meters, to stop at a distance of 15 meters.</w:t>
      </w:r>
    </w:p>
    <w:p w14:paraId="54C6A686" w14:textId="77777777" w:rsidR="007F581D" w:rsidRDefault="009603F5">
      <w:pPr>
        <w:numPr>
          <w:ilvl w:val="1"/>
          <w:numId w:val="31"/>
        </w:numPr>
        <w:tabs>
          <w:tab w:val="left" w:pos="2348"/>
        </w:tabs>
        <w:ind w:hanging="359"/>
        <w:contextualSpacing/>
      </w:pPr>
      <w:r>
        <w:t>Attacks if within 20 meters.</w:t>
      </w:r>
    </w:p>
    <w:p w14:paraId="63EF3865" w14:textId="77777777" w:rsidR="007F581D" w:rsidRDefault="009603F5">
      <w:pPr>
        <w:numPr>
          <w:ilvl w:val="0"/>
          <w:numId w:val="31"/>
        </w:numPr>
        <w:tabs>
          <w:tab w:val="left" w:pos="2348"/>
        </w:tabs>
        <w:ind w:hanging="359"/>
        <w:contextualSpacing/>
      </w:pPr>
      <w:r>
        <w:t>Attacking</w:t>
      </w:r>
    </w:p>
    <w:p w14:paraId="6B537319" w14:textId="77777777" w:rsidR="007F581D" w:rsidRDefault="009603F5">
      <w:pPr>
        <w:numPr>
          <w:ilvl w:val="1"/>
          <w:numId w:val="31"/>
        </w:numPr>
        <w:tabs>
          <w:tab w:val="left" w:pos="2348"/>
        </w:tabs>
        <w:ind w:hanging="359"/>
        <w:contextualSpacing/>
      </w:pPr>
      <w:r>
        <w:t>Armed with a pistol</w:t>
      </w:r>
    </w:p>
    <w:p w14:paraId="7B73824F" w14:textId="77777777" w:rsidR="007F581D" w:rsidRDefault="009603F5">
      <w:pPr>
        <w:numPr>
          <w:ilvl w:val="2"/>
          <w:numId w:val="31"/>
        </w:numPr>
        <w:tabs>
          <w:tab w:val="left" w:pos="2348"/>
        </w:tabs>
        <w:ind w:hanging="359"/>
        <w:contextualSpacing/>
      </w:pPr>
      <w:r>
        <w:t>Attacks once every second if within 15 meters of the player</w:t>
      </w:r>
    </w:p>
    <w:p w14:paraId="195B1733" w14:textId="77777777" w:rsidR="007F581D" w:rsidRDefault="009603F5">
      <w:pPr>
        <w:numPr>
          <w:ilvl w:val="2"/>
          <w:numId w:val="31"/>
        </w:numPr>
        <w:tabs>
          <w:tab w:val="left" w:pos="2348"/>
        </w:tabs>
        <w:ind w:hanging="359"/>
        <w:contextualSpacing/>
      </w:pPr>
      <w:r>
        <w:t>Attacks deal 25 damage</w:t>
      </w:r>
    </w:p>
    <w:p w14:paraId="5695B4CD" w14:textId="77777777" w:rsidR="007F581D" w:rsidRDefault="009603F5">
      <w:pPr>
        <w:numPr>
          <w:ilvl w:val="3"/>
          <w:numId w:val="31"/>
        </w:numPr>
        <w:tabs>
          <w:tab w:val="left" w:pos="2348"/>
        </w:tabs>
        <w:ind w:hanging="359"/>
        <w:contextualSpacing/>
      </w:pPr>
      <w:r>
        <w:t>Projectile has a speed 30 meters per second</w:t>
      </w:r>
    </w:p>
    <w:p w14:paraId="4845FBEE" w14:textId="77777777" w:rsidR="007F581D" w:rsidRDefault="009603F5">
      <w:pPr>
        <w:numPr>
          <w:ilvl w:val="3"/>
          <w:numId w:val="31"/>
        </w:numPr>
        <w:tabs>
          <w:tab w:val="left" w:pos="2348"/>
        </w:tabs>
        <w:ind w:hanging="359"/>
        <w:contextualSpacing/>
      </w:pPr>
      <w:r>
        <w:t>Projectile spread is in a 3 dimensional cone with a diameter of 1 meter at 10 meters from the gun.</w:t>
      </w:r>
    </w:p>
    <w:p w14:paraId="3FDEC309" w14:textId="77777777" w:rsidR="007F581D" w:rsidRDefault="009603F5">
      <w:pPr>
        <w:numPr>
          <w:ilvl w:val="0"/>
          <w:numId w:val="31"/>
        </w:numPr>
        <w:tabs>
          <w:tab w:val="left" w:pos="2348"/>
        </w:tabs>
        <w:ind w:hanging="359"/>
        <w:contextualSpacing/>
      </w:pPr>
      <w:r>
        <w:t>Defending</w:t>
      </w:r>
    </w:p>
    <w:p w14:paraId="5FED077C" w14:textId="77777777" w:rsidR="007F581D" w:rsidRDefault="009603F5">
      <w:pPr>
        <w:numPr>
          <w:ilvl w:val="1"/>
          <w:numId w:val="31"/>
        </w:numPr>
        <w:tabs>
          <w:tab w:val="left" w:pos="2348"/>
        </w:tabs>
        <w:ind w:hanging="359"/>
        <w:contextualSpacing/>
      </w:pPr>
      <w:r>
        <w:t>If within 3 meters of the player for more than 2 seconds, will turn and retreat to 15 meters.</w:t>
      </w:r>
    </w:p>
    <w:p w14:paraId="23450A5F" w14:textId="77777777" w:rsidR="007F581D" w:rsidRDefault="009603F5">
      <w:pPr>
        <w:numPr>
          <w:ilvl w:val="0"/>
          <w:numId w:val="31"/>
        </w:numPr>
        <w:tabs>
          <w:tab w:val="left" w:pos="2348"/>
        </w:tabs>
        <w:ind w:hanging="359"/>
        <w:contextualSpacing/>
      </w:pPr>
      <w:proofErr w:type="spellStart"/>
      <w:r>
        <w:t>Hitpoints</w:t>
      </w:r>
      <w:proofErr w:type="spellEnd"/>
    </w:p>
    <w:p w14:paraId="2AABAEB0" w14:textId="77777777" w:rsidR="007F581D" w:rsidRDefault="009603F5">
      <w:pPr>
        <w:numPr>
          <w:ilvl w:val="1"/>
          <w:numId w:val="31"/>
        </w:numPr>
        <w:tabs>
          <w:tab w:val="left" w:pos="2348"/>
        </w:tabs>
        <w:ind w:hanging="359"/>
        <w:contextualSpacing/>
      </w:pPr>
      <w:r>
        <w:t>130</w:t>
      </w:r>
    </w:p>
    <w:p w14:paraId="1759570E" w14:textId="77777777" w:rsidR="007F581D" w:rsidRDefault="009603F5">
      <w:pPr>
        <w:numPr>
          <w:ilvl w:val="0"/>
          <w:numId w:val="31"/>
        </w:numPr>
        <w:tabs>
          <w:tab w:val="left" w:pos="2348"/>
        </w:tabs>
        <w:ind w:hanging="359"/>
        <w:contextualSpacing/>
      </w:pPr>
      <w:r>
        <w:t>Death</w:t>
      </w:r>
    </w:p>
    <w:p w14:paraId="596D61A4" w14:textId="77777777" w:rsidR="007F581D" w:rsidRDefault="009603F5">
      <w:pPr>
        <w:numPr>
          <w:ilvl w:val="1"/>
          <w:numId w:val="31"/>
        </w:numPr>
        <w:tabs>
          <w:tab w:val="left" w:pos="2348"/>
        </w:tabs>
        <w:ind w:hanging="359"/>
        <w:contextualSpacing/>
      </w:pPr>
      <w:r>
        <w:t>Awards 1 soul to the player upon death.</w:t>
      </w:r>
    </w:p>
    <w:p w14:paraId="5447BB33" w14:textId="1DE03B8E" w:rsidR="007F581D" w:rsidRDefault="009603F5">
      <w:pPr>
        <w:numPr>
          <w:ilvl w:val="1"/>
          <w:numId w:val="31"/>
        </w:numPr>
        <w:tabs>
          <w:tab w:val="left" w:pos="2348"/>
        </w:tabs>
        <w:ind w:hanging="359"/>
        <w:contextualSpacing/>
      </w:pPr>
      <w:r>
        <w:t xml:space="preserve">Character model is destroyed and replaced with </w:t>
      </w:r>
      <w:r w:rsidR="003C1008">
        <w:t>gore pile.</w:t>
      </w:r>
    </w:p>
    <w:p w14:paraId="255C0165" w14:textId="77777777" w:rsidR="007F581D" w:rsidRDefault="009603F5">
      <w:pPr>
        <w:pStyle w:val="Heading4"/>
        <w:tabs>
          <w:tab w:val="left" w:pos="2348"/>
        </w:tabs>
        <w:ind w:left="720"/>
        <w:contextualSpacing w:val="0"/>
      </w:pPr>
      <w:bookmarkStart w:id="101" w:name="h.w52p55y0lt5b" w:colFirst="0" w:colLast="0"/>
      <w:bookmarkEnd w:id="101"/>
      <w:r>
        <w:t xml:space="preserve">Cop </w:t>
      </w:r>
      <w:proofErr w:type="spellStart"/>
      <w:r>
        <w:t>MachineGun</w:t>
      </w:r>
      <w:proofErr w:type="spellEnd"/>
    </w:p>
    <w:p w14:paraId="55AE551C" w14:textId="77777777" w:rsidR="007F581D" w:rsidRDefault="009603F5">
      <w:pPr>
        <w:numPr>
          <w:ilvl w:val="0"/>
          <w:numId w:val="31"/>
        </w:numPr>
        <w:tabs>
          <w:tab w:val="left" w:pos="2348"/>
        </w:tabs>
        <w:ind w:hanging="359"/>
        <w:contextualSpacing/>
      </w:pPr>
      <w:r>
        <w:t>Height</w:t>
      </w:r>
    </w:p>
    <w:p w14:paraId="1C03EFB6" w14:textId="77777777" w:rsidR="007F581D" w:rsidRDefault="009603F5">
      <w:pPr>
        <w:numPr>
          <w:ilvl w:val="1"/>
          <w:numId w:val="31"/>
        </w:numPr>
        <w:tabs>
          <w:tab w:val="left" w:pos="2348"/>
        </w:tabs>
        <w:ind w:hanging="359"/>
        <w:contextualSpacing/>
      </w:pPr>
      <w:r>
        <w:lastRenderedPageBreak/>
        <w:t>1.8 meters tall</w:t>
      </w:r>
    </w:p>
    <w:p w14:paraId="5E0FD91B" w14:textId="77777777" w:rsidR="007F581D" w:rsidRDefault="009603F5">
      <w:pPr>
        <w:numPr>
          <w:ilvl w:val="0"/>
          <w:numId w:val="31"/>
        </w:numPr>
        <w:tabs>
          <w:tab w:val="left" w:pos="2348"/>
        </w:tabs>
        <w:ind w:hanging="359"/>
        <w:contextualSpacing/>
      </w:pPr>
      <w:r>
        <w:t>Movement</w:t>
      </w:r>
    </w:p>
    <w:p w14:paraId="2108BF4C" w14:textId="77777777" w:rsidR="007F581D" w:rsidRDefault="009603F5">
      <w:pPr>
        <w:numPr>
          <w:ilvl w:val="1"/>
          <w:numId w:val="31"/>
        </w:numPr>
        <w:tabs>
          <w:tab w:val="left" w:pos="2348"/>
        </w:tabs>
        <w:ind w:hanging="359"/>
        <w:contextualSpacing/>
      </w:pPr>
      <w:r>
        <w:t>Moves at a rate of 2 meters per second</w:t>
      </w:r>
    </w:p>
    <w:p w14:paraId="679F7BF5" w14:textId="77777777" w:rsidR="007F581D" w:rsidRDefault="009603F5">
      <w:pPr>
        <w:numPr>
          <w:ilvl w:val="1"/>
          <w:numId w:val="31"/>
        </w:numPr>
        <w:tabs>
          <w:tab w:val="left" w:pos="2348"/>
        </w:tabs>
        <w:ind w:hanging="359"/>
        <w:contextualSpacing/>
      </w:pPr>
      <w:r>
        <w:t>Chases the player if within 30 meters, to stop at a distance of 15 meters.</w:t>
      </w:r>
    </w:p>
    <w:p w14:paraId="6C634C6E" w14:textId="77777777" w:rsidR="007F581D" w:rsidRDefault="009603F5">
      <w:pPr>
        <w:numPr>
          <w:ilvl w:val="1"/>
          <w:numId w:val="31"/>
        </w:numPr>
        <w:tabs>
          <w:tab w:val="left" w:pos="2348"/>
        </w:tabs>
        <w:ind w:hanging="359"/>
        <w:contextualSpacing/>
      </w:pPr>
      <w:r>
        <w:t>Attacks if within 20 meters.</w:t>
      </w:r>
    </w:p>
    <w:p w14:paraId="3877FD6A" w14:textId="77777777" w:rsidR="007F581D" w:rsidRDefault="009603F5">
      <w:pPr>
        <w:numPr>
          <w:ilvl w:val="0"/>
          <w:numId w:val="31"/>
        </w:numPr>
        <w:tabs>
          <w:tab w:val="left" w:pos="2348"/>
        </w:tabs>
        <w:ind w:hanging="359"/>
        <w:contextualSpacing/>
      </w:pPr>
      <w:r>
        <w:t>Attacking</w:t>
      </w:r>
    </w:p>
    <w:p w14:paraId="6E41A33F" w14:textId="77777777" w:rsidR="007F581D" w:rsidRDefault="009603F5">
      <w:pPr>
        <w:numPr>
          <w:ilvl w:val="1"/>
          <w:numId w:val="31"/>
        </w:numPr>
        <w:tabs>
          <w:tab w:val="left" w:pos="2348"/>
        </w:tabs>
        <w:ind w:hanging="359"/>
        <w:contextualSpacing/>
      </w:pPr>
      <w:r>
        <w:t xml:space="preserve">Armed with a </w:t>
      </w:r>
      <w:proofErr w:type="spellStart"/>
      <w:r>
        <w:t>thompson</w:t>
      </w:r>
      <w:proofErr w:type="spellEnd"/>
      <w:r>
        <w:t xml:space="preserve"> submachine gun</w:t>
      </w:r>
    </w:p>
    <w:p w14:paraId="67209C9F" w14:textId="77777777" w:rsidR="007F581D" w:rsidRDefault="009603F5">
      <w:pPr>
        <w:numPr>
          <w:ilvl w:val="2"/>
          <w:numId w:val="31"/>
        </w:numPr>
        <w:tabs>
          <w:tab w:val="left" w:pos="2348"/>
        </w:tabs>
        <w:ind w:hanging="359"/>
        <w:contextualSpacing/>
      </w:pPr>
      <w:r>
        <w:t>Attacks once every 0.5 seconds if within 15 meters of the player</w:t>
      </w:r>
    </w:p>
    <w:p w14:paraId="69257FF6" w14:textId="77777777" w:rsidR="007F581D" w:rsidRDefault="009603F5">
      <w:pPr>
        <w:numPr>
          <w:ilvl w:val="2"/>
          <w:numId w:val="31"/>
        </w:numPr>
        <w:tabs>
          <w:tab w:val="left" w:pos="2348"/>
        </w:tabs>
        <w:ind w:hanging="359"/>
        <w:contextualSpacing/>
      </w:pPr>
      <w:r>
        <w:t>Attacks deal 35 damage</w:t>
      </w:r>
    </w:p>
    <w:p w14:paraId="5EAAF867" w14:textId="77777777" w:rsidR="007F581D" w:rsidRDefault="009603F5">
      <w:pPr>
        <w:numPr>
          <w:ilvl w:val="3"/>
          <w:numId w:val="31"/>
        </w:numPr>
        <w:tabs>
          <w:tab w:val="left" w:pos="2348"/>
        </w:tabs>
        <w:ind w:hanging="359"/>
        <w:contextualSpacing/>
      </w:pPr>
      <w:r>
        <w:t>Projectile has a speed 30 meters per second</w:t>
      </w:r>
    </w:p>
    <w:p w14:paraId="600860CE" w14:textId="77777777" w:rsidR="007F581D" w:rsidRDefault="009603F5">
      <w:pPr>
        <w:numPr>
          <w:ilvl w:val="3"/>
          <w:numId w:val="31"/>
        </w:numPr>
        <w:tabs>
          <w:tab w:val="left" w:pos="2348"/>
        </w:tabs>
        <w:ind w:hanging="359"/>
        <w:contextualSpacing/>
      </w:pPr>
      <w:r>
        <w:t>Projectile spread is in a 3 dimensional cone with a diameter of 1.5 meters at 10 meters from the gun</w:t>
      </w:r>
    </w:p>
    <w:p w14:paraId="3C76B36D" w14:textId="77777777" w:rsidR="007F581D" w:rsidRDefault="009603F5">
      <w:pPr>
        <w:numPr>
          <w:ilvl w:val="0"/>
          <w:numId w:val="31"/>
        </w:numPr>
        <w:tabs>
          <w:tab w:val="left" w:pos="2348"/>
        </w:tabs>
        <w:ind w:hanging="359"/>
        <w:contextualSpacing/>
      </w:pPr>
      <w:r>
        <w:t>Defending</w:t>
      </w:r>
    </w:p>
    <w:p w14:paraId="30CE285A" w14:textId="77777777" w:rsidR="007F581D" w:rsidRDefault="009603F5">
      <w:pPr>
        <w:numPr>
          <w:ilvl w:val="1"/>
          <w:numId w:val="31"/>
        </w:numPr>
        <w:tabs>
          <w:tab w:val="left" w:pos="2348"/>
        </w:tabs>
        <w:ind w:hanging="359"/>
        <w:contextualSpacing/>
      </w:pPr>
      <w:r>
        <w:t>If within 3 meters of the player for more than 2 seconds, turns and retreat to 15 meters.</w:t>
      </w:r>
    </w:p>
    <w:p w14:paraId="6FEED0AC" w14:textId="77777777" w:rsidR="007F581D" w:rsidRDefault="009603F5">
      <w:pPr>
        <w:numPr>
          <w:ilvl w:val="0"/>
          <w:numId w:val="31"/>
        </w:numPr>
        <w:tabs>
          <w:tab w:val="left" w:pos="2348"/>
        </w:tabs>
        <w:ind w:hanging="359"/>
        <w:contextualSpacing/>
      </w:pPr>
      <w:proofErr w:type="spellStart"/>
      <w:r>
        <w:t>Hitpoints</w:t>
      </w:r>
      <w:proofErr w:type="spellEnd"/>
    </w:p>
    <w:p w14:paraId="37C8375E" w14:textId="77777777" w:rsidR="007F581D" w:rsidRDefault="009603F5">
      <w:pPr>
        <w:numPr>
          <w:ilvl w:val="1"/>
          <w:numId w:val="31"/>
        </w:numPr>
        <w:tabs>
          <w:tab w:val="left" w:pos="2348"/>
        </w:tabs>
        <w:ind w:hanging="359"/>
        <w:contextualSpacing/>
      </w:pPr>
      <w:r>
        <w:t>150</w:t>
      </w:r>
    </w:p>
    <w:p w14:paraId="1700E5BF" w14:textId="77777777" w:rsidR="007F581D" w:rsidRDefault="009603F5">
      <w:pPr>
        <w:numPr>
          <w:ilvl w:val="0"/>
          <w:numId w:val="31"/>
        </w:numPr>
        <w:tabs>
          <w:tab w:val="left" w:pos="2348"/>
        </w:tabs>
        <w:ind w:hanging="359"/>
        <w:contextualSpacing/>
      </w:pPr>
      <w:r>
        <w:t>Death</w:t>
      </w:r>
    </w:p>
    <w:p w14:paraId="187A86A3" w14:textId="77777777" w:rsidR="007F581D" w:rsidRDefault="009603F5">
      <w:pPr>
        <w:numPr>
          <w:ilvl w:val="1"/>
          <w:numId w:val="31"/>
        </w:numPr>
        <w:tabs>
          <w:tab w:val="left" w:pos="2348"/>
        </w:tabs>
        <w:ind w:hanging="359"/>
        <w:contextualSpacing/>
      </w:pPr>
      <w:r>
        <w:t>Awards 1 soul to the player upon death.</w:t>
      </w:r>
    </w:p>
    <w:p w14:paraId="2F8BE22C" w14:textId="0AFB4ECF" w:rsidR="007F581D" w:rsidRDefault="009603F5">
      <w:pPr>
        <w:numPr>
          <w:ilvl w:val="1"/>
          <w:numId w:val="31"/>
        </w:numPr>
        <w:tabs>
          <w:tab w:val="left" w:pos="2348"/>
        </w:tabs>
        <w:ind w:hanging="359"/>
        <w:contextualSpacing/>
      </w:pPr>
      <w:r>
        <w:t xml:space="preserve">Character model is destroyed and replaced with </w:t>
      </w:r>
      <w:r w:rsidR="003C1008">
        <w:t>gore pile.</w:t>
      </w:r>
    </w:p>
    <w:p w14:paraId="58CE7A42" w14:textId="660B235A" w:rsidR="007F581D" w:rsidRDefault="007F581D" w:rsidP="003C1008">
      <w:pPr>
        <w:tabs>
          <w:tab w:val="left" w:pos="2348"/>
        </w:tabs>
        <w:ind w:left="1801"/>
        <w:contextualSpacing/>
      </w:pPr>
      <w:bookmarkStart w:id="102" w:name="h.bm4377n0ugkh" w:colFirst="0" w:colLast="0"/>
      <w:bookmarkEnd w:id="102"/>
    </w:p>
    <w:p w14:paraId="04351716" w14:textId="77777777" w:rsidR="007F581D" w:rsidRDefault="009603F5">
      <w:pPr>
        <w:pStyle w:val="Heading3"/>
        <w:tabs>
          <w:tab w:val="left" w:pos="2348"/>
        </w:tabs>
        <w:contextualSpacing w:val="0"/>
      </w:pPr>
      <w:bookmarkStart w:id="103" w:name="h.5bz9y4s9t405" w:colFirst="0" w:colLast="0"/>
      <w:bookmarkStart w:id="104" w:name="_Toc413443143"/>
      <w:bookmarkEnd w:id="103"/>
      <w:r>
        <w:t>Software Level Systems</w:t>
      </w:r>
      <w:bookmarkEnd w:id="104"/>
    </w:p>
    <w:p w14:paraId="03C36A0F" w14:textId="77777777" w:rsidR="007F581D" w:rsidRDefault="009603F5">
      <w:pPr>
        <w:pStyle w:val="Heading4"/>
        <w:tabs>
          <w:tab w:val="left" w:pos="2348"/>
        </w:tabs>
        <w:contextualSpacing w:val="0"/>
      </w:pPr>
      <w:bookmarkStart w:id="105" w:name="h.240578d8bbg0" w:colFirst="0" w:colLast="0"/>
      <w:bookmarkEnd w:id="105"/>
      <w:r>
        <w:t>Level loading</w:t>
      </w:r>
    </w:p>
    <w:p w14:paraId="7AC8645D" w14:textId="77777777" w:rsidR="007F581D" w:rsidRDefault="009603F5">
      <w:pPr>
        <w:numPr>
          <w:ilvl w:val="0"/>
          <w:numId w:val="21"/>
        </w:numPr>
        <w:tabs>
          <w:tab w:val="left" w:pos="2348"/>
        </w:tabs>
        <w:ind w:hanging="359"/>
        <w:contextualSpacing/>
      </w:pPr>
      <w:r>
        <w:t>Scenes</w:t>
      </w:r>
    </w:p>
    <w:p w14:paraId="74BF3659" w14:textId="0D06506A" w:rsidR="007F581D" w:rsidRDefault="009603F5">
      <w:pPr>
        <w:numPr>
          <w:ilvl w:val="1"/>
          <w:numId w:val="21"/>
        </w:numPr>
        <w:tabs>
          <w:tab w:val="left" w:pos="2348"/>
        </w:tabs>
        <w:ind w:hanging="359"/>
        <w:contextualSpacing/>
      </w:pPr>
      <w:r>
        <w:t xml:space="preserve">Each level is a separate unity scene, and is loaded when player walks into a collider which checks if certain </w:t>
      </w:r>
      <w:r w:rsidR="0011263D">
        <w:t>criteria have</w:t>
      </w:r>
      <w:r>
        <w:t xml:space="preserve"> been met before loading.</w:t>
      </w:r>
    </w:p>
    <w:p w14:paraId="5D71E74A" w14:textId="545830D3" w:rsidR="007F581D" w:rsidRDefault="007F581D" w:rsidP="0011263D">
      <w:pPr>
        <w:tabs>
          <w:tab w:val="left" w:pos="2348"/>
        </w:tabs>
        <w:ind w:left="1440"/>
        <w:contextualSpacing/>
      </w:pPr>
      <w:bookmarkStart w:id="106" w:name="h.o4tl6oxkj2tl" w:colFirst="0" w:colLast="0"/>
      <w:bookmarkEnd w:id="106"/>
    </w:p>
    <w:p w14:paraId="3E42B5C0" w14:textId="77777777" w:rsidR="0011263D" w:rsidRDefault="009603F5" w:rsidP="0011263D">
      <w:pPr>
        <w:pStyle w:val="Heading4"/>
        <w:tabs>
          <w:tab w:val="left" w:pos="2348"/>
        </w:tabs>
        <w:contextualSpacing w:val="0"/>
      </w:pPr>
      <w:bookmarkStart w:id="107" w:name="h.9w89tbb9yps5" w:colFirst="0" w:colLast="0"/>
      <w:bookmarkEnd w:id="107"/>
      <w:r>
        <w:t>Collections</w:t>
      </w:r>
    </w:p>
    <w:p w14:paraId="0E09B32B" w14:textId="20AA9D58" w:rsidR="0011263D" w:rsidRDefault="0011263D" w:rsidP="0011263D">
      <w:pPr>
        <w:pStyle w:val="ListParagraph"/>
        <w:numPr>
          <w:ilvl w:val="0"/>
          <w:numId w:val="38"/>
        </w:numPr>
      </w:pPr>
      <w:r>
        <w:t>Armor</w:t>
      </w:r>
    </w:p>
    <w:p w14:paraId="4E620019" w14:textId="0CFB41B9" w:rsidR="0011263D" w:rsidRDefault="0011263D" w:rsidP="0011263D">
      <w:pPr>
        <w:pStyle w:val="ListParagraph"/>
        <w:numPr>
          <w:ilvl w:val="1"/>
          <w:numId w:val="38"/>
        </w:numPr>
      </w:pPr>
      <w:r>
        <w:t>The player will pick up the armor in the first exhibit room before exiting the museum.</w:t>
      </w:r>
    </w:p>
    <w:p w14:paraId="4C62FFC7" w14:textId="1E15142D" w:rsidR="0011263D" w:rsidRPr="0011263D" w:rsidRDefault="0011263D" w:rsidP="0011263D">
      <w:pPr>
        <w:pStyle w:val="ListParagraph"/>
        <w:numPr>
          <w:ilvl w:val="1"/>
          <w:numId w:val="38"/>
        </w:numPr>
      </w:pPr>
      <w:r>
        <w:t>The player will be alerted to the armor by pulsing arrows on the floor, pointing to the armor display case.</w:t>
      </w:r>
    </w:p>
    <w:p w14:paraId="2625E758" w14:textId="007375B7" w:rsidR="007F581D" w:rsidRDefault="009603F5" w:rsidP="0011263D">
      <w:pPr>
        <w:pStyle w:val="Heading4"/>
        <w:tabs>
          <w:tab w:val="left" w:pos="720"/>
        </w:tabs>
        <w:contextualSpacing w:val="0"/>
      </w:pPr>
      <w:r>
        <w:lastRenderedPageBreak/>
        <w:t xml:space="preserve"> </w:t>
      </w:r>
    </w:p>
    <w:p w14:paraId="1728CF92" w14:textId="77777777" w:rsidR="007F581D" w:rsidRDefault="009603F5">
      <w:pPr>
        <w:pStyle w:val="Heading1"/>
        <w:tabs>
          <w:tab w:val="left" w:pos="2348"/>
        </w:tabs>
        <w:contextualSpacing w:val="0"/>
      </w:pPr>
      <w:bookmarkStart w:id="108" w:name="h.vbpisfx0vczl" w:colFirst="0" w:colLast="0"/>
      <w:bookmarkStart w:id="109" w:name="_Toc413443144"/>
      <w:bookmarkEnd w:id="108"/>
      <w:r>
        <w:t>Interface</w:t>
      </w:r>
      <w:bookmarkEnd w:id="109"/>
    </w:p>
    <w:p w14:paraId="13AFDB26" w14:textId="77777777" w:rsidR="007F581D" w:rsidRDefault="009603F5">
      <w:pPr>
        <w:pStyle w:val="Heading2"/>
        <w:tabs>
          <w:tab w:val="left" w:pos="2348"/>
        </w:tabs>
        <w:contextualSpacing w:val="0"/>
      </w:pPr>
      <w:bookmarkStart w:id="110" w:name="h.23hnjcx79ehj" w:colFirst="0" w:colLast="0"/>
      <w:bookmarkStart w:id="111" w:name="_Toc413443145"/>
      <w:bookmarkEnd w:id="110"/>
      <w:r>
        <w:t>Menu Screens</w:t>
      </w:r>
      <w:bookmarkEnd w:id="111"/>
    </w:p>
    <w:p w14:paraId="6F9242F7" w14:textId="77777777" w:rsidR="0011263D" w:rsidRDefault="0011263D" w:rsidP="0011263D">
      <w:bookmarkStart w:id="112" w:name="h.438mtpkm2cmw" w:colFirst="0" w:colLast="0"/>
      <w:bookmarkEnd w:id="112"/>
    </w:p>
    <w:p w14:paraId="3F2F9BA6" w14:textId="6C37D643" w:rsidR="008F10F6" w:rsidRDefault="008F10F6" w:rsidP="008F10F6">
      <w:pPr>
        <w:pStyle w:val="Heading3"/>
      </w:pPr>
      <w:bookmarkStart w:id="113" w:name="h.njzymiexszr2" w:colFirst="0" w:colLast="0"/>
      <w:bookmarkStart w:id="114" w:name="_Toc413443147"/>
      <w:bookmarkEnd w:id="113"/>
      <w:r>
        <w:t>Main Menu</w:t>
      </w:r>
    </w:p>
    <w:p w14:paraId="3523B9A2" w14:textId="60340177" w:rsidR="008F10F6" w:rsidRPr="008F10F6" w:rsidRDefault="008F10F6" w:rsidP="008F10F6">
      <w:r>
        <w:rPr>
          <w:noProof/>
        </w:rPr>
        <w:drawing>
          <wp:inline distT="0" distB="0" distL="0" distR="0" wp14:anchorId="46290D32" wp14:editId="2FEBFE46">
            <wp:extent cx="5486400" cy="3089275"/>
            <wp:effectExtent l="0" t="0" r="0" b="0"/>
            <wp:docPr id="11" name="Picture 11" descr="C:\Fraps\Screenshots\DeathReaver_Current 2015-04-26 18-01-5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raps\Screenshots\DeathReaver_Current 2015-04-26 18-01-51-3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5CB106DE" w14:textId="77777777" w:rsidR="007F581D" w:rsidRDefault="009603F5">
      <w:pPr>
        <w:pStyle w:val="Heading3"/>
        <w:tabs>
          <w:tab w:val="left" w:pos="2348"/>
        </w:tabs>
        <w:contextualSpacing w:val="0"/>
      </w:pPr>
      <w:r>
        <w:lastRenderedPageBreak/>
        <w:t>Pause Screen</w:t>
      </w:r>
      <w:bookmarkEnd w:id="114"/>
    </w:p>
    <w:p w14:paraId="0E61564E" w14:textId="33953871" w:rsidR="007F581D" w:rsidRDefault="003B5C73">
      <w:pPr>
        <w:tabs>
          <w:tab w:val="left" w:pos="2348"/>
        </w:tabs>
      </w:pPr>
      <w:r>
        <w:rPr>
          <w:noProof/>
        </w:rPr>
        <w:drawing>
          <wp:inline distT="0" distB="0" distL="0" distR="0" wp14:anchorId="4D684512" wp14:editId="7EA30324">
            <wp:extent cx="5486400" cy="3089275"/>
            <wp:effectExtent l="0" t="0" r="0" b="0"/>
            <wp:docPr id="23" name="Picture 23" descr="C:\Fraps\Screenshots\DeathReaver_Current 2015-04-26 18-16-5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raps\Screenshots\DeathReaver_Current 2015-04-26 18-16-58-4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4738B824" w14:textId="3B16513D" w:rsidR="007F581D" w:rsidRDefault="009603F5" w:rsidP="008F10F6">
      <w:pPr>
        <w:pStyle w:val="Heading3"/>
      </w:pPr>
      <w:bookmarkStart w:id="115" w:name="h.smz7gvjn6jn4" w:colFirst="0" w:colLast="0"/>
      <w:bookmarkStart w:id="116" w:name="_Toc413443148"/>
      <w:bookmarkEnd w:id="115"/>
      <w:r>
        <w:t xml:space="preserve">Character </w:t>
      </w:r>
      <w:bookmarkEnd w:id="116"/>
      <w:r w:rsidR="003B5C73">
        <w:t>Talent Sheet</w:t>
      </w:r>
    </w:p>
    <w:p w14:paraId="65FD13B1" w14:textId="77777777" w:rsidR="007F581D" w:rsidRDefault="007F581D">
      <w:pPr>
        <w:tabs>
          <w:tab w:val="left" w:pos="2348"/>
        </w:tabs>
      </w:pPr>
    </w:p>
    <w:p w14:paraId="38E96C9B" w14:textId="639C9BDF" w:rsidR="007F581D" w:rsidRDefault="008F10F6">
      <w:pPr>
        <w:tabs>
          <w:tab w:val="left" w:pos="2348"/>
        </w:tabs>
      </w:pPr>
      <w:r>
        <w:rPr>
          <w:noProof/>
        </w:rPr>
        <w:drawing>
          <wp:inline distT="0" distB="0" distL="0" distR="0" wp14:anchorId="754E31EB" wp14:editId="6C4D1146">
            <wp:extent cx="5486400" cy="3089275"/>
            <wp:effectExtent l="0" t="0" r="0" b="0"/>
            <wp:docPr id="16" name="Picture 16" descr="C:\Fraps\Screenshots\DeathReaver_Current 2015-04-26 18-10-5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raps\Screenshots\DeathReaver_Current 2015-04-26 18-10-55-3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6DF84116" w14:textId="77777777" w:rsidR="007F581D" w:rsidRDefault="009603F5">
      <w:pPr>
        <w:pStyle w:val="Heading2"/>
        <w:tabs>
          <w:tab w:val="left" w:pos="2348"/>
        </w:tabs>
        <w:contextualSpacing w:val="0"/>
      </w:pPr>
      <w:bookmarkStart w:id="117" w:name="h.p95ukopce2xa" w:colFirst="0" w:colLast="0"/>
      <w:bookmarkStart w:id="118" w:name="_Toc413443149"/>
      <w:bookmarkEnd w:id="117"/>
      <w:r>
        <w:lastRenderedPageBreak/>
        <w:t>HUD</w:t>
      </w:r>
      <w:bookmarkEnd w:id="118"/>
    </w:p>
    <w:p w14:paraId="67E5CD78" w14:textId="2626121E" w:rsidR="007F581D" w:rsidRDefault="003B5C73">
      <w:pPr>
        <w:pStyle w:val="Heading3"/>
        <w:tabs>
          <w:tab w:val="left" w:pos="2348"/>
        </w:tabs>
        <w:contextualSpacing w:val="0"/>
      </w:pPr>
      <w:bookmarkStart w:id="119" w:name="h.v2g69owcusie" w:colFirst="0" w:colLast="0"/>
      <w:bookmarkEnd w:id="119"/>
      <w:r>
        <w:t>Stats panel</w:t>
      </w:r>
    </w:p>
    <w:p w14:paraId="2376D918" w14:textId="106620C3" w:rsidR="008F10F6" w:rsidRDefault="008F10F6">
      <w:pPr>
        <w:tabs>
          <w:tab w:val="left" w:pos="2348"/>
        </w:tabs>
      </w:pPr>
      <w:r>
        <w:t xml:space="preserve">Player Health is displayed in a green bar, with the values underneath. </w:t>
      </w:r>
      <w:r w:rsidR="003B5C73">
        <w:br/>
      </w:r>
      <w:r w:rsidR="003B5C73">
        <w:br/>
        <w:t>Souls captured are displayed in a blue bar, with the current value out of the total needed to advance to the next tier of talent choices</w:t>
      </w:r>
    </w:p>
    <w:p w14:paraId="51EFD831" w14:textId="4325FD65" w:rsidR="007F581D" w:rsidRDefault="009603F5">
      <w:pPr>
        <w:tabs>
          <w:tab w:val="left" w:pos="2348"/>
        </w:tabs>
      </w:pPr>
      <w:r>
        <w:rPr>
          <w:b/>
        </w:rPr>
        <w:br/>
      </w:r>
      <w:r w:rsidR="008F10F6">
        <w:rPr>
          <w:noProof/>
        </w:rPr>
        <w:drawing>
          <wp:inline distT="0" distB="0" distL="0" distR="0" wp14:anchorId="2767AC04" wp14:editId="0937F7B1">
            <wp:extent cx="5486400" cy="1845310"/>
            <wp:effectExtent l="0" t="0" r="0" b="2540"/>
            <wp:docPr id="22" name="Picture 22" descr="C:\Users\Noah\Desktop\DR_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ah\Desktop\DR_HU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845310"/>
                    </a:xfrm>
                    <a:prstGeom prst="rect">
                      <a:avLst/>
                    </a:prstGeom>
                    <a:noFill/>
                    <a:ln>
                      <a:noFill/>
                    </a:ln>
                  </pic:spPr>
                </pic:pic>
              </a:graphicData>
            </a:graphic>
          </wp:inline>
        </w:drawing>
      </w:r>
    </w:p>
    <w:p w14:paraId="5057B9B6" w14:textId="75292D14" w:rsidR="007F581D" w:rsidRDefault="009603F5" w:rsidP="003B5C73">
      <w:pPr>
        <w:pStyle w:val="Heading3"/>
        <w:tabs>
          <w:tab w:val="left" w:pos="2348"/>
        </w:tabs>
        <w:contextualSpacing w:val="0"/>
      </w:pPr>
      <w:bookmarkStart w:id="120" w:name="h.l4mc5ju7cdps" w:colFirst="0" w:colLast="0"/>
      <w:bookmarkStart w:id="121" w:name="h.8q9svalw5vvc" w:colFirst="0" w:colLast="0"/>
      <w:bookmarkStart w:id="122" w:name="h.uvrmmh5w79xk" w:colFirst="0" w:colLast="0"/>
      <w:bookmarkStart w:id="123" w:name="h.e761hslg9r4x" w:colFirst="0" w:colLast="0"/>
      <w:bookmarkStart w:id="124" w:name="_Toc413443155"/>
      <w:bookmarkEnd w:id="120"/>
      <w:bookmarkEnd w:id="121"/>
      <w:bookmarkEnd w:id="122"/>
      <w:bookmarkEnd w:id="123"/>
      <w:r>
        <w:br/>
      </w:r>
      <w:bookmarkEnd w:id="124"/>
    </w:p>
    <w:p w14:paraId="507C4BF7" w14:textId="390388B8" w:rsidR="007F581D" w:rsidRDefault="007F581D">
      <w:pPr>
        <w:tabs>
          <w:tab w:val="left" w:pos="2348"/>
        </w:tabs>
      </w:pPr>
    </w:p>
    <w:p w14:paraId="4B7B1C32" w14:textId="77777777" w:rsidR="007F581D" w:rsidRDefault="009603F5">
      <w:pPr>
        <w:pStyle w:val="Heading1"/>
        <w:tabs>
          <w:tab w:val="left" w:pos="2348"/>
        </w:tabs>
        <w:contextualSpacing w:val="0"/>
      </w:pPr>
      <w:bookmarkStart w:id="125" w:name="h.ffnz85pw815f" w:colFirst="0" w:colLast="0"/>
      <w:bookmarkStart w:id="126" w:name="_Toc413443156"/>
      <w:bookmarkEnd w:id="125"/>
      <w:r>
        <w:t>Environment</w:t>
      </w:r>
      <w:bookmarkEnd w:id="126"/>
    </w:p>
    <w:p w14:paraId="4CF57F5B" w14:textId="77777777" w:rsidR="007F581D" w:rsidRDefault="009603F5">
      <w:pPr>
        <w:pStyle w:val="Heading2"/>
        <w:tabs>
          <w:tab w:val="left" w:pos="2348"/>
        </w:tabs>
        <w:contextualSpacing w:val="0"/>
      </w:pPr>
      <w:bookmarkStart w:id="127" w:name="h.ch5y5wkomx0s" w:colFirst="0" w:colLast="0"/>
      <w:bookmarkStart w:id="128" w:name="_Toc413443157"/>
      <w:bookmarkEnd w:id="127"/>
      <w:r>
        <w:t>Level Breakdown</w:t>
      </w:r>
      <w:bookmarkEnd w:id="128"/>
    </w:p>
    <w:p w14:paraId="51BF4970" w14:textId="77777777" w:rsidR="007F581D" w:rsidRDefault="009603F5">
      <w:pPr>
        <w:pStyle w:val="Heading3"/>
        <w:tabs>
          <w:tab w:val="left" w:pos="2348"/>
        </w:tabs>
        <w:contextualSpacing w:val="0"/>
      </w:pPr>
      <w:bookmarkStart w:id="129" w:name="h.vdnjgtz39qgi" w:colFirst="0" w:colLast="0"/>
      <w:bookmarkStart w:id="130" w:name="_Toc413443158"/>
      <w:bookmarkEnd w:id="129"/>
      <w:r>
        <w:t>Museum Lab</w:t>
      </w:r>
      <w:bookmarkEnd w:id="130"/>
    </w:p>
    <w:p w14:paraId="32712B0D" w14:textId="77777777" w:rsidR="007F581D" w:rsidRDefault="007F581D">
      <w:pPr>
        <w:tabs>
          <w:tab w:val="left" w:pos="2348"/>
        </w:tabs>
        <w:ind w:left="720"/>
      </w:pPr>
    </w:p>
    <w:p w14:paraId="3A8D5D1A" w14:textId="0F40A310" w:rsidR="007F581D" w:rsidRDefault="007515B9" w:rsidP="007515B9">
      <w:pPr>
        <w:tabs>
          <w:tab w:val="left" w:pos="2348"/>
        </w:tabs>
      </w:pPr>
      <w:r>
        <w:rPr>
          <w:noProof/>
        </w:rPr>
        <w:lastRenderedPageBreak/>
        <w:drawing>
          <wp:inline distT="0" distB="0" distL="0" distR="0" wp14:anchorId="2BB24B2A" wp14:editId="279E580C">
            <wp:extent cx="5017025" cy="2810256"/>
            <wp:effectExtent l="0" t="0" r="0" b="9525"/>
            <wp:docPr id="28" name="Picture 28" descr="C:\Fraps\Screenshots\Unity 2015-04-25 15-21-54-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raps\Screenshots\Unity 2015-04-25 15-21-54-10.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7603" cy="2810580"/>
                    </a:xfrm>
                    <a:prstGeom prst="rect">
                      <a:avLst/>
                    </a:prstGeom>
                    <a:noFill/>
                    <a:ln>
                      <a:noFill/>
                    </a:ln>
                  </pic:spPr>
                </pic:pic>
              </a:graphicData>
            </a:graphic>
          </wp:inline>
        </w:drawing>
      </w:r>
      <w:r w:rsidR="007723DD">
        <w:rPr>
          <w:rStyle w:val="CommentReference"/>
        </w:rPr>
        <w:commentReference w:id="131"/>
      </w:r>
      <w:r w:rsidR="00797849">
        <w:rPr>
          <w:rStyle w:val="CommentReference"/>
        </w:rPr>
        <w:commentReference w:id="132"/>
      </w:r>
    </w:p>
    <w:p w14:paraId="5C397DF1" w14:textId="77777777" w:rsidR="007F581D" w:rsidRDefault="009603F5" w:rsidP="00180033">
      <w:pPr>
        <w:tabs>
          <w:tab w:val="left" w:pos="2348"/>
        </w:tabs>
      </w:pPr>
      <w:r>
        <w:t>In scene 1, the player is locked in the lab, with the ability to see into the exhibit area.  The player will kill the scientists within the lab, collect their souls to unlock the first talent, and then load the next scene by triggering the glass to break when near it.</w:t>
      </w:r>
    </w:p>
    <w:p w14:paraId="040DD861" w14:textId="77777777" w:rsidR="007F581D" w:rsidRDefault="009603F5">
      <w:pPr>
        <w:pStyle w:val="Heading3"/>
        <w:tabs>
          <w:tab w:val="left" w:pos="2348"/>
        </w:tabs>
        <w:contextualSpacing w:val="0"/>
      </w:pPr>
      <w:bookmarkStart w:id="133" w:name="h.ld7vlnni5zy2" w:colFirst="0" w:colLast="0"/>
      <w:bookmarkStart w:id="134" w:name="h.r9eg627rq6jw" w:colFirst="0" w:colLast="0"/>
      <w:bookmarkStart w:id="135" w:name="_Toc413443160"/>
      <w:bookmarkEnd w:id="133"/>
      <w:bookmarkEnd w:id="134"/>
      <w:r>
        <w:t>Museum Interior</w:t>
      </w:r>
      <w:bookmarkEnd w:id="135"/>
    </w:p>
    <w:p w14:paraId="2232AB80" w14:textId="77777777" w:rsidR="007F581D" w:rsidRDefault="007F581D">
      <w:pPr>
        <w:tabs>
          <w:tab w:val="left" w:pos="2348"/>
        </w:tabs>
        <w:ind w:left="720"/>
      </w:pPr>
    </w:p>
    <w:p w14:paraId="0CEA1210" w14:textId="28625581" w:rsidR="007F581D" w:rsidRDefault="007515B9" w:rsidP="007515B9">
      <w:pPr>
        <w:tabs>
          <w:tab w:val="left" w:pos="2348"/>
        </w:tabs>
      </w:pPr>
      <w:r>
        <w:rPr>
          <w:noProof/>
        </w:rPr>
        <w:drawing>
          <wp:inline distT="0" distB="0" distL="0" distR="0" wp14:anchorId="40F7CDF6" wp14:editId="7A8870C6">
            <wp:extent cx="4950244" cy="3419856"/>
            <wp:effectExtent l="0" t="0" r="3175" b="9525"/>
            <wp:docPr id="29" name="Picture 29" descr="C:\Fraps\Screenshots\Unity 2015-04-25 17-52-4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raps\Screenshots\Unity 2015-04-25 17-52-42-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0576" cy="3420085"/>
                    </a:xfrm>
                    <a:prstGeom prst="rect">
                      <a:avLst/>
                    </a:prstGeom>
                    <a:noFill/>
                    <a:ln>
                      <a:noFill/>
                    </a:ln>
                  </pic:spPr>
                </pic:pic>
              </a:graphicData>
            </a:graphic>
          </wp:inline>
        </w:drawing>
      </w:r>
      <w:r w:rsidR="007723DD">
        <w:rPr>
          <w:rStyle w:val="CommentReference"/>
        </w:rPr>
        <w:commentReference w:id="136"/>
      </w:r>
    </w:p>
    <w:p w14:paraId="0AC3AB02" w14:textId="77777777" w:rsidR="007F581D" w:rsidRDefault="007F581D">
      <w:pPr>
        <w:tabs>
          <w:tab w:val="left" w:pos="2348"/>
        </w:tabs>
        <w:ind w:left="720"/>
      </w:pPr>
    </w:p>
    <w:p w14:paraId="0F84323D" w14:textId="77777777" w:rsidR="007F581D" w:rsidRDefault="009603F5">
      <w:pPr>
        <w:tabs>
          <w:tab w:val="left" w:pos="2348"/>
        </w:tabs>
        <w:ind w:left="720"/>
      </w:pPr>
      <w:r>
        <w:t xml:space="preserve">The player spends time in the main museum halls leveling up on humans found throughout. The player exits the museum at their leisure. </w:t>
      </w:r>
    </w:p>
    <w:p w14:paraId="5D87FEB6" w14:textId="77777777" w:rsidR="007F581D" w:rsidRDefault="007F581D">
      <w:pPr>
        <w:tabs>
          <w:tab w:val="left" w:pos="2348"/>
        </w:tabs>
      </w:pPr>
    </w:p>
    <w:p w14:paraId="454380EE" w14:textId="77777777" w:rsidR="007F581D" w:rsidRDefault="009603F5">
      <w:pPr>
        <w:pStyle w:val="Heading3"/>
        <w:tabs>
          <w:tab w:val="left" w:pos="2348"/>
        </w:tabs>
        <w:contextualSpacing w:val="0"/>
      </w:pPr>
      <w:bookmarkStart w:id="137" w:name="h.y2z0bmkaopmd" w:colFirst="0" w:colLast="0"/>
      <w:bookmarkStart w:id="138" w:name="_Toc413443161"/>
      <w:bookmarkEnd w:id="137"/>
      <w:r>
        <w:lastRenderedPageBreak/>
        <w:t>Museum Exterior</w:t>
      </w:r>
      <w:bookmarkEnd w:id="138"/>
    </w:p>
    <w:p w14:paraId="49B60B1E" w14:textId="77777777" w:rsidR="007F581D" w:rsidRDefault="007F581D">
      <w:pPr>
        <w:tabs>
          <w:tab w:val="left" w:pos="2348"/>
        </w:tabs>
        <w:ind w:left="720"/>
      </w:pPr>
    </w:p>
    <w:p w14:paraId="67D563E0" w14:textId="5A3A562F" w:rsidR="007F581D" w:rsidRDefault="007515B9" w:rsidP="007515B9">
      <w:pPr>
        <w:tabs>
          <w:tab w:val="left" w:pos="2348"/>
        </w:tabs>
      </w:pPr>
      <w:r>
        <w:rPr>
          <w:noProof/>
        </w:rPr>
        <w:drawing>
          <wp:inline distT="0" distB="0" distL="0" distR="0" wp14:anchorId="79908501" wp14:editId="35A04FD4">
            <wp:extent cx="5169386" cy="2895600"/>
            <wp:effectExtent l="0" t="0" r="0" b="0"/>
            <wp:docPr id="30" name="Picture 30" descr="C:\Fraps\Screenshots\Unity 2015-04-25 15-24-59-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raps\Screenshots\Unity 2015-04-25 15-24-59-55.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9600" cy="2895720"/>
                    </a:xfrm>
                    <a:prstGeom prst="rect">
                      <a:avLst/>
                    </a:prstGeom>
                    <a:noFill/>
                    <a:ln>
                      <a:noFill/>
                    </a:ln>
                  </pic:spPr>
                </pic:pic>
              </a:graphicData>
            </a:graphic>
          </wp:inline>
        </w:drawing>
      </w:r>
    </w:p>
    <w:p w14:paraId="00656A63" w14:textId="77777777" w:rsidR="007F581D" w:rsidRDefault="007F581D">
      <w:pPr>
        <w:tabs>
          <w:tab w:val="left" w:pos="2348"/>
        </w:tabs>
        <w:ind w:left="720"/>
      </w:pPr>
    </w:p>
    <w:p w14:paraId="6360239E" w14:textId="5C6886C2" w:rsidR="007515B9" w:rsidRDefault="0060205C">
      <w:pPr>
        <w:tabs>
          <w:tab w:val="left" w:pos="2348"/>
        </w:tabs>
      </w:pPr>
      <w:r>
        <w:t>The player fights their way down either side of the drive way, killing police armed with pistols and submachine guns along the way, and ends the game by reaching either end of the driveways on the south side.</w:t>
      </w:r>
      <w:r>
        <w:br/>
      </w:r>
    </w:p>
    <w:p w14:paraId="7A434E45" w14:textId="341384DA" w:rsidR="007515B9" w:rsidRPr="00DB60FF" w:rsidRDefault="00DB60FF">
      <w:pPr>
        <w:tabs>
          <w:tab w:val="left" w:pos="2348"/>
        </w:tabs>
        <w:rPr>
          <w:b/>
          <w:sz w:val="28"/>
          <w:szCs w:val="28"/>
        </w:rPr>
      </w:pPr>
      <w:r>
        <w:rPr>
          <w:b/>
          <w:sz w:val="28"/>
          <w:szCs w:val="28"/>
        </w:rPr>
        <w:t>Soul Harvest</w:t>
      </w:r>
    </w:p>
    <w:p w14:paraId="045E5C89" w14:textId="622340C5" w:rsidR="007F581D" w:rsidRDefault="007F581D">
      <w:pPr>
        <w:tabs>
          <w:tab w:val="left" w:pos="2348"/>
        </w:tabs>
      </w:pPr>
      <w:bookmarkStart w:id="139" w:name="h.4nl0iww3ypyb" w:colFirst="0" w:colLast="0"/>
      <w:bookmarkEnd w:id="139"/>
    </w:p>
    <w:p w14:paraId="6BDC63FA" w14:textId="7B0B105B" w:rsidR="00DB60FF" w:rsidRDefault="00DB60FF">
      <w:pPr>
        <w:tabs>
          <w:tab w:val="left" w:pos="2348"/>
        </w:tabs>
      </w:pPr>
      <w:r>
        <w:rPr>
          <w:noProof/>
        </w:rPr>
        <w:drawing>
          <wp:inline distT="0" distB="0" distL="0" distR="0" wp14:anchorId="095FCCB7" wp14:editId="124248F3">
            <wp:extent cx="4742688" cy="3323558"/>
            <wp:effectExtent l="0" t="0" r="1270" b="0"/>
            <wp:docPr id="31" name="Picture 31" descr="C:\Fraps\Screenshots\Unity 2015-04-25 15-26-03-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raps\Screenshots\Unity 2015-04-25 15-26-03-88.bmp"/>
                    <pic:cNvPicPr>
                      <a:picLocks noChangeAspect="1" noChangeArrowheads="1"/>
                    </pic:cNvPicPr>
                  </pic:nvPicPr>
                  <pic:blipFill rotWithShape="1">
                    <a:blip r:embed="rId23">
                      <a:extLst>
                        <a:ext uri="{28A0092B-C50C-407E-A947-70E740481C1C}">
                          <a14:useLocalDpi xmlns:a14="http://schemas.microsoft.com/office/drawing/2010/main" val="0"/>
                        </a:ext>
                      </a:extLst>
                    </a:blip>
                    <a:srcRect l="10034" r="10034"/>
                    <a:stretch/>
                  </pic:blipFill>
                  <pic:spPr bwMode="auto">
                    <a:xfrm>
                      <a:off x="0" y="0"/>
                      <a:ext cx="4742885" cy="3323696"/>
                    </a:xfrm>
                    <a:prstGeom prst="rect">
                      <a:avLst/>
                    </a:prstGeom>
                    <a:noFill/>
                    <a:ln>
                      <a:noFill/>
                    </a:ln>
                    <a:extLst>
                      <a:ext uri="{53640926-AAD7-44D8-BBD7-CCE9431645EC}">
                        <a14:shadowObscured xmlns:a14="http://schemas.microsoft.com/office/drawing/2010/main"/>
                      </a:ext>
                    </a:extLst>
                  </pic:spPr>
                </pic:pic>
              </a:graphicData>
            </a:graphic>
          </wp:inline>
        </w:drawing>
      </w:r>
    </w:p>
    <w:p w14:paraId="31069EF6" w14:textId="77777777" w:rsidR="0060205C" w:rsidRDefault="0060205C">
      <w:pPr>
        <w:tabs>
          <w:tab w:val="left" w:pos="2348"/>
        </w:tabs>
      </w:pPr>
    </w:p>
    <w:p w14:paraId="660D1F14" w14:textId="169E8232" w:rsidR="0060205C" w:rsidRDefault="0060205C">
      <w:pPr>
        <w:tabs>
          <w:tab w:val="left" w:pos="2348"/>
        </w:tabs>
      </w:pPr>
      <w:r>
        <w:lastRenderedPageBreak/>
        <w:t xml:space="preserve">The player spawns in the center of the intersection, and remains within the police barricade lines. And infinite </w:t>
      </w:r>
      <w:proofErr w:type="gramStart"/>
      <w:r>
        <w:t>number of enemies spawn</w:t>
      </w:r>
      <w:proofErr w:type="gramEnd"/>
      <w:r>
        <w:t xml:space="preserve"> at the north, south, east, and west roadways, and attack the player. </w:t>
      </w:r>
    </w:p>
    <w:p w14:paraId="533E505C" w14:textId="77777777" w:rsidR="0099246F" w:rsidRDefault="0099246F">
      <w:pPr>
        <w:tabs>
          <w:tab w:val="left" w:pos="2348"/>
        </w:tabs>
      </w:pPr>
    </w:p>
    <w:p w14:paraId="189DC88B" w14:textId="77777777" w:rsidR="0099246F" w:rsidRDefault="0099246F">
      <w:pPr>
        <w:tabs>
          <w:tab w:val="left" w:pos="2348"/>
        </w:tabs>
      </w:pPr>
    </w:p>
    <w:p w14:paraId="7B193C6D" w14:textId="1B8DE09A" w:rsidR="0099246F" w:rsidRDefault="0099246F" w:rsidP="0099246F">
      <w:pPr>
        <w:tabs>
          <w:tab w:val="left" w:pos="2348"/>
        </w:tabs>
      </w:pPr>
    </w:p>
    <w:sectPr w:rsidR="0099246F">
      <w:headerReference w:type="default" r:id="rId24"/>
      <w:footerReference w:type="default" r:id="rId25"/>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Gideon Shbeeb" w:date="2015-03-20T00:15:00Z" w:initials="GS">
    <w:p w14:paraId="49335E98" w14:textId="77777777" w:rsidR="00097A84" w:rsidRDefault="00097A84">
      <w:pPr>
        <w:pStyle w:val="CommentText"/>
      </w:pPr>
      <w:r>
        <w:rPr>
          <w:rStyle w:val="CommentReference"/>
        </w:rPr>
        <w:annotationRef/>
      </w:r>
      <w:r>
        <w:t>The idea seems solid. Issues generally revolve around formatting, readability, and clarity of the phrasing.</w:t>
      </w:r>
    </w:p>
    <w:p w14:paraId="48CF5A0D" w14:textId="77777777" w:rsidR="00097A84" w:rsidRDefault="00097A84">
      <w:pPr>
        <w:pStyle w:val="CommentText"/>
      </w:pPr>
    </w:p>
    <w:p w14:paraId="06CD5832" w14:textId="40AEB126" w:rsidR="00097A84" w:rsidRDefault="00097A84">
      <w:pPr>
        <w:pStyle w:val="CommentText"/>
      </w:pPr>
      <w:r>
        <w:t>Grade: 4/5</w:t>
      </w:r>
    </w:p>
  </w:comment>
  <w:comment w:id="26" w:author="Gideon Shbeeb" w:date="2015-03-19T23:06:00Z" w:initials="GS">
    <w:p w14:paraId="1072F912" w14:textId="4BB8DC11" w:rsidR="00097A84" w:rsidRDefault="00097A84">
      <w:pPr>
        <w:pStyle w:val="CommentText"/>
      </w:pPr>
      <w:r>
        <w:rPr>
          <w:rStyle w:val="CommentReference"/>
        </w:rPr>
        <w:annotationRef/>
      </w:r>
      <w:r>
        <w:t>Images of each character would be helpful here.</w:t>
      </w:r>
    </w:p>
  </w:comment>
  <w:comment w:id="131" w:author="Gideon Shbeeb" w:date="2015-03-20T00:09:00Z" w:initials="GS">
    <w:p w14:paraId="7D5AD7F7" w14:textId="4F9C1FFB" w:rsidR="00097A84" w:rsidRDefault="00097A84">
      <w:pPr>
        <w:pStyle w:val="CommentText"/>
      </w:pPr>
      <w:r>
        <w:rPr>
          <w:rStyle w:val="CommentReference"/>
        </w:rPr>
        <w:annotationRef/>
      </w:r>
      <w:r>
        <w:t>Keep all content within the margins of your document.</w:t>
      </w:r>
    </w:p>
  </w:comment>
  <w:comment w:id="132" w:author="Gideon Shbeeb" w:date="2015-03-20T00:04:00Z" w:initials="GS">
    <w:p w14:paraId="50FCD82B" w14:textId="374EF0CA" w:rsidR="00097A84" w:rsidRDefault="00097A84">
      <w:pPr>
        <w:pStyle w:val="CommentText"/>
      </w:pPr>
      <w:r>
        <w:rPr>
          <w:rStyle w:val="CommentReference"/>
        </w:rPr>
        <w:annotationRef/>
      </w:r>
      <w:r>
        <w:t>Needs a grid and scale.</w:t>
      </w:r>
    </w:p>
  </w:comment>
  <w:comment w:id="136" w:author="Gideon Shbeeb" w:date="2015-03-20T00:11:00Z" w:initials="GS">
    <w:p w14:paraId="3383BFF1" w14:textId="6048F706" w:rsidR="00097A84" w:rsidRDefault="00097A84">
      <w:pPr>
        <w:pStyle w:val="CommentText"/>
      </w:pPr>
      <w:r>
        <w:rPr>
          <w:rStyle w:val="CommentReference"/>
        </w:rPr>
        <w:annotationRef/>
      </w:r>
      <w:r>
        <w:t>Spaces may be better denoted with enumeration and contour borders rather than coloring.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E1D705" w14:textId="77777777" w:rsidR="0023167F" w:rsidRDefault="0023167F">
      <w:r>
        <w:separator/>
      </w:r>
    </w:p>
  </w:endnote>
  <w:endnote w:type="continuationSeparator" w:id="0">
    <w:p w14:paraId="2FD1F3AA" w14:textId="77777777" w:rsidR="0023167F" w:rsidRDefault="002316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C781F0" w14:textId="77777777" w:rsidR="00097A84" w:rsidRDefault="00097A84">
    <w:pPr>
      <w:tabs>
        <w:tab w:val="center" w:pos="4320"/>
        <w:tab w:val="right" w:pos="8640"/>
      </w:tabs>
    </w:pPr>
    <w:r>
      <w:fldChar w:fldCharType="begin"/>
    </w:r>
    <w:r>
      <w:instrText>PAGE</w:instrText>
    </w:r>
    <w:r>
      <w:fldChar w:fldCharType="separate"/>
    </w:r>
    <w:r w:rsidR="00412037">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CFAE43" w14:textId="77777777" w:rsidR="0023167F" w:rsidRDefault="0023167F">
      <w:r>
        <w:separator/>
      </w:r>
    </w:p>
  </w:footnote>
  <w:footnote w:type="continuationSeparator" w:id="0">
    <w:p w14:paraId="623AE2F3" w14:textId="77777777" w:rsidR="0023167F" w:rsidRDefault="0023167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9DE8C" w14:textId="77777777" w:rsidR="00097A84" w:rsidRDefault="00097A84">
    <w:pPr>
      <w:widowControl w:val="0"/>
      <w:spacing w:line="276" w:lineRule="auto"/>
    </w:pPr>
  </w:p>
  <w:tbl>
    <w:tblPr>
      <w:tblStyle w:val="a7"/>
      <w:tblW w:w="8856" w:type="dxa"/>
      <w:tblInd w:w="-114" w:type="dxa"/>
      <w:tblBorders>
        <w:top w:val="nil"/>
        <w:left w:val="nil"/>
        <w:bottom w:val="nil"/>
        <w:right w:val="nil"/>
        <w:insideH w:val="nil"/>
        <w:insideV w:val="nil"/>
      </w:tblBorders>
      <w:tblLayout w:type="fixed"/>
      <w:tblLook w:val="0400" w:firstRow="0" w:lastRow="0" w:firstColumn="0" w:lastColumn="0" w:noHBand="0" w:noVBand="1"/>
    </w:tblPr>
    <w:tblGrid>
      <w:gridCol w:w="2952"/>
      <w:gridCol w:w="2952"/>
      <w:gridCol w:w="2952"/>
    </w:tblGrid>
    <w:tr w:rsidR="00097A84" w14:paraId="55284BC0" w14:textId="77777777">
      <w:tc>
        <w:tcPr>
          <w:tcW w:w="2952" w:type="dxa"/>
        </w:tcPr>
        <w:p w14:paraId="5D3B8197" w14:textId="77777777" w:rsidR="00097A84" w:rsidRDefault="00097A84">
          <w:pPr>
            <w:tabs>
              <w:tab w:val="center" w:pos="4320"/>
              <w:tab w:val="right" w:pos="8640"/>
            </w:tabs>
            <w:contextualSpacing w:val="0"/>
          </w:pPr>
          <w:r>
            <w:t>GDD</w:t>
          </w:r>
        </w:p>
      </w:tc>
      <w:tc>
        <w:tcPr>
          <w:tcW w:w="2952" w:type="dxa"/>
        </w:tcPr>
        <w:p w14:paraId="4EE76ACD" w14:textId="77777777" w:rsidR="00097A84" w:rsidRDefault="00097A84">
          <w:pPr>
            <w:tabs>
              <w:tab w:val="center" w:pos="4320"/>
              <w:tab w:val="right" w:pos="8640"/>
            </w:tabs>
            <w:contextualSpacing w:val="0"/>
            <w:jc w:val="center"/>
          </w:pPr>
          <w:r>
            <w:rPr>
              <w:i/>
            </w:rPr>
            <w:t xml:space="preserve">Death </w:t>
          </w:r>
          <w:proofErr w:type="spellStart"/>
          <w:r>
            <w:rPr>
              <w:i/>
            </w:rPr>
            <w:t>Reaver</w:t>
          </w:r>
          <w:proofErr w:type="spellEnd"/>
        </w:p>
      </w:tc>
      <w:tc>
        <w:tcPr>
          <w:tcW w:w="2952" w:type="dxa"/>
        </w:tcPr>
        <w:p w14:paraId="1EF9185C" w14:textId="77777777" w:rsidR="00097A84" w:rsidRDefault="00097A84">
          <w:pPr>
            <w:tabs>
              <w:tab w:val="center" w:pos="4320"/>
              <w:tab w:val="right" w:pos="8640"/>
            </w:tabs>
            <w:contextualSpacing w:val="0"/>
            <w:jc w:val="right"/>
          </w:pPr>
          <w:r>
            <w:t>HORSEMEN</w:t>
          </w:r>
        </w:p>
      </w:tc>
    </w:tr>
  </w:tbl>
  <w:p w14:paraId="05EEE5C9" w14:textId="77777777" w:rsidR="00097A84" w:rsidRDefault="00097A84">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34483"/>
    <w:multiLevelType w:val="multilevel"/>
    <w:tmpl w:val="3918A6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
    <w:nsid w:val="010E14FD"/>
    <w:multiLevelType w:val="multilevel"/>
    <w:tmpl w:val="D0502C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nsid w:val="04805C54"/>
    <w:multiLevelType w:val="multilevel"/>
    <w:tmpl w:val="965CB2B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nsid w:val="07056CA8"/>
    <w:multiLevelType w:val="multilevel"/>
    <w:tmpl w:val="4AE2360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0997262A"/>
    <w:multiLevelType w:val="multilevel"/>
    <w:tmpl w:val="AC3853B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0D716CB7"/>
    <w:multiLevelType w:val="multilevel"/>
    <w:tmpl w:val="DB1C793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52D0AFA"/>
    <w:multiLevelType w:val="multilevel"/>
    <w:tmpl w:val="6F4C3EB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7">
    <w:nsid w:val="16A57C80"/>
    <w:multiLevelType w:val="multilevel"/>
    <w:tmpl w:val="304662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7096757"/>
    <w:multiLevelType w:val="multilevel"/>
    <w:tmpl w:val="6480EB5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7653885"/>
    <w:multiLevelType w:val="multilevel"/>
    <w:tmpl w:val="02F4B0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86934E5"/>
    <w:multiLevelType w:val="multilevel"/>
    <w:tmpl w:val="F202DBE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A265499"/>
    <w:multiLevelType w:val="multilevel"/>
    <w:tmpl w:val="8F0C47C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1B107178"/>
    <w:multiLevelType w:val="multilevel"/>
    <w:tmpl w:val="CEC86A9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
    <w:nsid w:val="21172863"/>
    <w:multiLevelType w:val="multilevel"/>
    <w:tmpl w:val="4386C95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nsid w:val="229B5944"/>
    <w:multiLevelType w:val="multilevel"/>
    <w:tmpl w:val="BCCA2F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26635167"/>
    <w:multiLevelType w:val="multilevel"/>
    <w:tmpl w:val="2B501E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D4C0654"/>
    <w:multiLevelType w:val="multilevel"/>
    <w:tmpl w:val="0F660C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316523C3"/>
    <w:multiLevelType w:val="multilevel"/>
    <w:tmpl w:val="3CA87AF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8">
    <w:nsid w:val="31F71000"/>
    <w:multiLevelType w:val="multilevel"/>
    <w:tmpl w:val="0446590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33562398"/>
    <w:multiLevelType w:val="multilevel"/>
    <w:tmpl w:val="5BCE54F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nsid w:val="357756FF"/>
    <w:multiLevelType w:val="multilevel"/>
    <w:tmpl w:val="70C248E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nsid w:val="37D805C1"/>
    <w:multiLevelType w:val="multilevel"/>
    <w:tmpl w:val="BE6CB48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nsid w:val="40036D44"/>
    <w:multiLevelType w:val="multilevel"/>
    <w:tmpl w:val="3A0AE2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40DF77B5"/>
    <w:multiLevelType w:val="multilevel"/>
    <w:tmpl w:val="3A16DA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487B6698"/>
    <w:multiLevelType w:val="hybridMultilevel"/>
    <w:tmpl w:val="2F041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002471"/>
    <w:multiLevelType w:val="multilevel"/>
    <w:tmpl w:val="69148C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561D4E4A"/>
    <w:multiLevelType w:val="multilevel"/>
    <w:tmpl w:val="56A2DA3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7">
    <w:nsid w:val="5ECE5D9D"/>
    <w:multiLevelType w:val="multilevel"/>
    <w:tmpl w:val="54DE3E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602E1B95"/>
    <w:multiLevelType w:val="multilevel"/>
    <w:tmpl w:val="CCE648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611357B9"/>
    <w:multiLevelType w:val="multilevel"/>
    <w:tmpl w:val="230278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634C27CB"/>
    <w:multiLevelType w:val="multilevel"/>
    <w:tmpl w:val="8334CF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1">
    <w:nsid w:val="65CF7983"/>
    <w:multiLevelType w:val="multilevel"/>
    <w:tmpl w:val="BE823BC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2">
    <w:nsid w:val="6EA16E80"/>
    <w:multiLevelType w:val="multilevel"/>
    <w:tmpl w:val="D4B011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709B30F1"/>
    <w:multiLevelType w:val="multilevel"/>
    <w:tmpl w:val="806ADB7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4">
    <w:nsid w:val="781F0144"/>
    <w:multiLevelType w:val="multilevel"/>
    <w:tmpl w:val="5E9CEB7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5">
    <w:nsid w:val="79020F14"/>
    <w:multiLevelType w:val="multilevel"/>
    <w:tmpl w:val="23B4FB0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6">
    <w:nsid w:val="79E170AB"/>
    <w:multiLevelType w:val="multilevel"/>
    <w:tmpl w:val="46F0D7D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7">
    <w:nsid w:val="7AB55543"/>
    <w:multiLevelType w:val="multilevel"/>
    <w:tmpl w:val="56F201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2"/>
  </w:num>
  <w:num w:numId="2">
    <w:abstractNumId w:val="28"/>
  </w:num>
  <w:num w:numId="3">
    <w:abstractNumId w:val="17"/>
  </w:num>
  <w:num w:numId="4">
    <w:abstractNumId w:val="6"/>
  </w:num>
  <w:num w:numId="5">
    <w:abstractNumId w:val="27"/>
  </w:num>
  <w:num w:numId="6">
    <w:abstractNumId w:val="8"/>
  </w:num>
  <w:num w:numId="7">
    <w:abstractNumId w:val="15"/>
  </w:num>
  <w:num w:numId="8">
    <w:abstractNumId w:val="19"/>
  </w:num>
  <w:num w:numId="9">
    <w:abstractNumId w:val="14"/>
  </w:num>
  <w:num w:numId="10">
    <w:abstractNumId w:val="3"/>
  </w:num>
  <w:num w:numId="11">
    <w:abstractNumId w:val="20"/>
  </w:num>
  <w:num w:numId="12">
    <w:abstractNumId w:val="33"/>
  </w:num>
  <w:num w:numId="13">
    <w:abstractNumId w:val="16"/>
  </w:num>
  <w:num w:numId="14">
    <w:abstractNumId w:val="18"/>
  </w:num>
  <w:num w:numId="15">
    <w:abstractNumId w:val="34"/>
  </w:num>
  <w:num w:numId="16">
    <w:abstractNumId w:val="2"/>
  </w:num>
  <w:num w:numId="17">
    <w:abstractNumId w:val="0"/>
  </w:num>
  <w:num w:numId="18">
    <w:abstractNumId w:val="25"/>
  </w:num>
  <w:num w:numId="19">
    <w:abstractNumId w:val="23"/>
  </w:num>
  <w:num w:numId="20">
    <w:abstractNumId w:val="5"/>
  </w:num>
  <w:num w:numId="21">
    <w:abstractNumId w:val="7"/>
  </w:num>
  <w:num w:numId="22">
    <w:abstractNumId w:val="22"/>
  </w:num>
  <w:num w:numId="23">
    <w:abstractNumId w:val="1"/>
  </w:num>
  <w:num w:numId="24">
    <w:abstractNumId w:val="31"/>
  </w:num>
  <w:num w:numId="25">
    <w:abstractNumId w:val="29"/>
  </w:num>
  <w:num w:numId="26">
    <w:abstractNumId w:val="32"/>
  </w:num>
  <w:num w:numId="27">
    <w:abstractNumId w:val="35"/>
  </w:num>
  <w:num w:numId="28">
    <w:abstractNumId w:val="30"/>
  </w:num>
  <w:num w:numId="29">
    <w:abstractNumId w:val="21"/>
  </w:num>
  <w:num w:numId="30">
    <w:abstractNumId w:val="4"/>
  </w:num>
  <w:num w:numId="31">
    <w:abstractNumId w:val="13"/>
  </w:num>
  <w:num w:numId="32">
    <w:abstractNumId w:val="10"/>
  </w:num>
  <w:num w:numId="33">
    <w:abstractNumId w:val="11"/>
  </w:num>
  <w:num w:numId="34">
    <w:abstractNumId w:val="37"/>
  </w:num>
  <w:num w:numId="35">
    <w:abstractNumId w:val="9"/>
  </w:num>
  <w:num w:numId="36">
    <w:abstractNumId w:val="36"/>
  </w:num>
  <w:num w:numId="37">
    <w:abstractNumId w:val="26"/>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F581D"/>
    <w:rsid w:val="00097A84"/>
    <w:rsid w:val="000D0AEA"/>
    <w:rsid w:val="0010542A"/>
    <w:rsid w:val="0011263D"/>
    <w:rsid w:val="001356CE"/>
    <w:rsid w:val="00180033"/>
    <w:rsid w:val="001A2264"/>
    <w:rsid w:val="001C3D78"/>
    <w:rsid w:val="0023167F"/>
    <w:rsid w:val="00255BAF"/>
    <w:rsid w:val="002E02F4"/>
    <w:rsid w:val="003A2D99"/>
    <w:rsid w:val="003B5C73"/>
    <w:rsid w:val="003C1008"/>
    <w:rsid w:val="004059E6"/>
    <w:rsid w:val="00412037"/>
    <w:rsid w:val="004D52F4"/>
    <w:rsid w:val="00577BAA"/>
    <w:rsid w:val="005A3938"/>
    <w:rsid w:val="005A710B"/>
    <w:rsid w:val="0060205C"/>
    <w:rsid w:val="0062052F"/>
    <w:rsid w:val="00660867"/>
    <w:rsid w:val="006E1252"/>
    <w:rsid w:val="006F13F7"/>
    <w:rsid w:val="007515B9"/>
    <w:rsid w:val="007723DD"/>
    <w:rsid w:val="0077521F"/>
    <w:rsid w:val="00797849"/>
    <w:rsid w:val="007F581D"/>
    <w:rsid w:val="008035DF"/>
    <w:rsid w:val="0087145F"/>
    <w:rsid w:val="008F10F6"/>
    <w:rsid w:val="008F31DD"/>
    <w:rsid w:val="009603F5"/>
    <w:rsid w:val="0099246F"/>
    <w:rsid w:val="009B5311"/>
    <w:rsid w:val="009C3D68"/>
    <w:rsid w:val="00C81B22"/>
    <w:rsid w:val="00D033D5"/>
    <w:rsid w:val="00D24A26"/>
    <w:rsid w:val="00D92E37"/>
    <w:rsid w:val="00DB60FF"/>
    <w:rsid w:val="00DC52FC"/>
    <w:rsid w:val="00E30285"/>
    <w:rsid w:val="00EA1C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3C8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Cambria"/>
        <w:color w:val="000000"/>
        <w:sz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rPr>
  </w:style>
  <w:style w:type="paragraph" w:styleId="Heading2">
    <w:name w:val="heading 2"/>
    <w:basedOn w:val="Normal"/>
    <w:next w:val="Normal"/>
    <w:pPr>
      <w:keepNext/>
      <w:keepLines/>
      <w:spacing w:before="360" w:after="80"/>
      <w:contextualSpacing/>
      <w:outlineLvl w:val="1"/>
    </w:pPr>
    <w:rPr>
      <w:b/>
      <w:sz w:val="36"/>
    </w:rPr>
  </w:style>
  <w:style w:type="paragraph" w:styleId="Heading3">
    <w:name w:val="heading 3"/>
    <w:basedOn w:val="Normal"/>
    <w:next w:val="Normal"/>
    <w:pPr>
      <w:keepNext/>
      <w:keepLines/>
      <w:spacing w:before="280" w:after="80"/>
      <w:contextualSpacing/>
      <w:outlineLvl w:val="2"/>
    </w:pPr>
    <w:rPr>
      <w:b/>
      <w:sz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rPr>
  </w:style>
  <w:style w:type="paragraph" w:styleId="Heading6">
    <w:name w:val="heading 6"/>
    <w:basedOn w:val="Normal"/>
    <w:next w:val="Normal"/>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D92E37"/>
    <w:rPr>
      <w:rFonts w:ascii="Tahoma" w:hAnsi="Tahoma" w:cs="Tahoma"/>
      <w:sz w:val="16"/>
      <w:szCs w:val="16"/>
    </w:rPr>
  </w:style>
  <w:style w:type="character" w:customStyle="1" w:styleId="BalloonTextChar">
    <w:name w:val="Balloon Text Char"/>
    <w:basedOn w:val="DefaultParagraphFont"/>
    <w:link w:val="BalloonText"/>
    <w:uiPriority w:val="99"/>
    <w:semiHidden/>
    <w:rsid w:val="00D92E37"/>
    <w:rPr>
      <w:rFonts w:ascii="Tahoma" w:hAnsi="Tahoma" w:cs="Tahoma"/>
      <w:sz w:val="16"/>
      <w:szCs w:val="16"/>
    </w:rPr>
  </w:style>
  <w:style w:type="paragraph" w:styleId="Caption">
    <w:name w:val="caption"/>
    <w:basedOn w:val="Normal"/>
    <w:next w:val="Normal"/>
    <w:uiPriority w:val="35"/>
    <w:unhideWhenUsed/>
    <w:qFormat/>
    <w:rsid w:val="00D92E37"/>
    <w:pPr>
      <w:spacing w:after="200"/>
    </w:pPr>
    <w:rPr>
      <w:b/>
      <w:bCs/>
      <w:color w:val="4F81BD" w:themeColor="accent1"/>
      <w:sz w:val="18"/>
      <w:szCs w:val="18"/>
    </w:rPr>
  </w:style>
  <w:style w:type="paragraph" w:styleId="TOCHeading">
    <w:name w:val="TOC Heading"/>
    <w:basedOn w:val="Heading1"/>
    <w:next w:val="Normal"/>
    <w:uiPriority w:val="39"/>
    <w:semiHidden/>
    <w:unhideWhenUsed/>
    <w:qFormat/>
    <w:rsid w:val="000D0AEA"/>
    <w:pPr>
      <w:spacing w:after="0" w:line="276" w:lineRule="auto"/>
      <w:contextualSpacing w:val="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0D0AEA"/>
    <w:pPr>
      <w:spacing w:after="100"/>
    </w:pPr>
  </w:style>
  <w:style w:type="paragraph" w:styleId="TOC2">
    <w:name w:val="toc 2"/>
    <w:basedOn w:val="Normal"/>
    <w:next w:val="Normal"/>
    <w:autoRedefine/>
    <w:uiPriority w:val="39"/>
    <w:unhideWhenUsed/>
    <w:rsid w:val="000D0AEA"/>
    <w:pPr>
      <w:spacing w:after="100"/>
      <w:ind w:left="240"/>
    </w:pPr>
  </w:style>
  <w:style w:type="paragraph" w:styleId="TOC3">
    <w:name w:val="toc 3"/>
    <w:basedOn w:val="Normal"/>
    <w:next w:val="Normal"/>
    <w:autoRedefine/>
    <w:uiPriority w:val="39"/>
    <w:unhideWhenUsed/>
    <w:rsid w:val="000D0AEA"/>
    <w:pPr>
      <w:spacing w:after="100"/>
      <w:ind w:left="480"/>
    </w:pPr>
  </w:style>
  <w:style w:type="character" w:styleId="Hyperlink">
    <w:name w:val="Hyperlink"/>
    <w:basedOn w:val="DefaultParagraphFont"/>
    <w:uiPriority w:val="99"/>
    <w:unhideWhenUsed/>
    <w:rsid w:val="000D0AEA"/>
    <w:rPr>
      <w:color w:val="0000FF" w:themeColor="hyperlink"/>
      <w:u w:val="single"/>
    </w:rPr>
  </w:style>
  <w:style w:type="character" w:styleId="CommentReference">
    <w:name w:val="annotation reference"/>
    <w:basedOn w:val="DefaultParagraphFont"/>
    <w:uiPriority w:val="99"/>
    <w:semiHidden/>
    <w:unhideWhenUsed/>
    <w:rsid w:val="0062052F"/>
    <w:rPr>
      <w:sz w:val="18"/>
      <w:szCs w:val="18"/>
    </w:rPr>
  </w:style>
  <w:style w:type="paragraph" w:styleId="CommentText">
    <w:name w:val="annotation text"/>
    <w:basedOn w:val="Normal"/>
    <w:link w:val="CommentTextChar"/>
    <w:uiPriority w:val="99"/>
    <w:semiHidden/>
    <w:unhideWhenUsed/>
    <w:rsid w:val="0062052F"/>
    <w:rPr>
      <w:szCs w:val="24"/>
    </w:rPr>
  </w:style>
  <w:style w:type="character" w:customStyle="1" w:styleId="CommentTextChar">
    <w:name w:val="Comment Text Char"/>
    <w:basedOn w:val="DefaultParagraphFont"/>
    <w:link w:val="CommentText"/>
    <w:uiPriority w:val="99"/>
    <w:semiHidden/>
    <w:rsid w:val="0062052F"/>
    <w:rPr>
      <w:szCs w:val="24"/>
    </w:rPr>
  </w:style>
  <w:style w:type="paragraph" w:styleId="CommentSubject">
    <w:name w:val="annotation subject"/>
    <w:basedOn w:val="CommentText"/>
    <w:next w:val="CommentText"/>
    <w:link w:val="CommentSubjectChar"/>
    <w:uiPriority w:val="99"/>
    <w:semiHidden/>
    <w:unhideWhenUsed/>
    <w:rsid w:val="0062052F"/>
    <w:rPr>
      <w:b/>
      <w:bCs/>
      <w:sz w:val="20"/>
      <w:szCs w:val="20"/>
    </w:rPr>
  </w:style>
  <w:style w:type="character" w:customStyle="1" w:styleId="CommentSubjectChar">
    <w:name w:val="Comment Subject Char"/>
    <w:basedOn w:val="CommentTextChar"/>
    <w:link w:val="CommentSubject"/>
    <w:uiPriority w:val="99"/>
    <w:semiHidden/>
    <w:rsid w:val="0062052F"/>
    <w:rPr>
      <w:b/>
      <w:bCs/>
      <w:sz w:val="20"/>
      <w:szCs w:val="24"/>
    </w:rPr>
  </w:style>
  <w:style w:type="table" w:styleId="TableGrid">
    <w:name w:val="Table Grid"/>
    <w:basedOn w:val="TableNormal"/>
    <w:uiPriority w:val="59"/>
    <w:rsid w:val="0087145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226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color w:val="000000"/>
        <w:sz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rPr>
  </w:style>
  <w:style w:type="paragraph" w:styleId="Heading2">
    <w:name w:val="heading 2"/>
    <w:basedOn w:val="Normal"/>
    <w:next w:val="Normal"/>
    <w:pPr>
      <w:keepNext/>
      <w:keepLines/>
      <w:spacing w:before="360" w:after="80"/>
      <w:contextualSpacing/>
      <w:outlineLvl w:val="1"/>
    </w:pPr>
    <w:rPr>
      <w:b/>
      <w:sz w:val="36"/>
    </w:rPr>
  </w:style>
  <w:style w:type="paragraph" w:styleId="Heading3">
    <w:name w:val="heading 3"/>
    <w:basedOn w:val="Normal"/>
    <w:next w:val="Normal"/>
    <w:pPr>
      <w:keepNext/>
      <w:keepLines/>
      <w:spacing w:before="280" w:after="80"/>
      <w:contextualSpacing/>
      <w:outlineLvl w:val="2"/>
    </w:pPr>
    <w:rPr>
      <w:b/>
      <w:sz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rPr>
  </w:style>
  <w:style w:type="paragraph" w:styleId="Heading6">
    <w:name w:val="heading 6"/>
    <w:basedOn w:val="Normal"/>
    <w:next w:val="Normal"/>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D92E37"/>
    <w:rPr>
      <w:rFonts w:ascii="Tahoma" w:hAnsi="Tahoma" w:cs="Tahoma"/>
      <w:sz w:val="16"/>
      <w:szCs w:val="16"/>
    </w:rPr>
  </w:style>
  <w:style w:type="character" w:customStyle="1" w:styleId="BalloonTextChar">
    <w:name w:val="Balloon Text Char"/>
    <w:basedOn w:val="DefaultParagraphFont"/>
    <w:link w:val="BalloonText"/>
    <w:uiPriority w:val="99"/>
    <w:semiHidden/>
    <w:rsid w:val="00D92E37"/>
    <w:rPr>
      <w:rFonts w:ascii="Tahoma" w:hAnsi="Tahoma" w:cs="Tahoma"/>
      <w:sz w:val="16"/>
      <w:szCs w:val="16"/>
    </w:rPr>
  </w:style>
  <w:style w:type="paragraph" w:styleId="Caption">
    <w:name w:val="caption"/>
    <w:basedOn w:val="Normal"/>
    <w:next w:val="Normal"/>
    <w:uiPriority w:val="35"/>
    <w:unhideWhenUsed/>
    <w:qFormat/>
    <w:rsid w:val="00D92E37"/>
    <w:pPr>
      <w:spacing w:after="200"/>
    </w:pPr>
    <w:rPr>
      <w:b/>
      <w:bCs/>
      <w:color w:val="4F81BD" w:themeColor="accent1"/>
      <w:sz w:val="18"/>
      <w:szCs w:val="18"/>
    </w:rPr>
  </w:style>
  <w:style w:type="paragraph" w:styleId="TOCHeading">
    <w:name w:val="TOC Heading"/>
    <w:basedOn w:val="Heading1"/>
    <w:next w:val="Normal"/>
    <w:uiPriority w:val="39"/>
    <w:semiHidden/>
    <w:unhideWhenUsed/>
    <w:qFormat/>
    <w:rsid w:val="000D0AEA"/>
    <w:pPr>
      <w:spacing w:after="0" w:line="276" w:lineRule="auto"/>
      <w:contextualSpacing w:val="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0D0AEA"/>
    <w:pPr>
      <w:spacing w:after="100"/>
    </w:pPr>
  </w:style>
  <w:style w:type="paragraph" w:styleId="TOC2">
    <w:name w:val="toc 2"/>
    <w:basedOn w:val="Normal"/>
    <w:next w:val="Normal"/>
    <w:autoRedefine/>
    <w:uiPriority w:val="39"/>
    <w:unhideWhenUsed/>
    <w:rsid w:val="000D0AEA"/>
    <w:pPr>
      <w:spacing w:after="100"/>
      <w:ind w:left="240"/>
    </w:pPr>
  </w:style>
  <w:style w:type="paragraph" w:styleId="TOC3">
    <w:name w:val="toc 3"/>
    <w:basedOn w:val="Normal"/>
    <w:next w:val="Normal"/>
    <w:autoRedefine/>
    <w:uiPriority w:val="39"/>
    <w:unhideWhenUsed/>
    <w:rsid w:val="000D0AEA"/>
    <w:pPr>
      <w:spacing w:after="100"/>
      <w:ind w:left="480"/>
    </w:pPr>
  </w:style>
  <w:style w:type="character" w:styleId="Hyperlink">
    <w:name w:val="Hyperlink"/>
    <w:basedOn w:val="DefaultParagraphFont"/>
    <w:uiPriority w:val="99"/>
    <w:unhideWhenUsed/>
    <w:rsid w:val="000D0AEA"/>
    <w:rPr>
      <w:color w:val="0000FF" w:themeColor="hyperlink"/>
      <w:u w:val="single"/>
    </w:rPr>
  </w:style>
  <w:style w:type="character" w:styleId="CommentReference">
    <w:name w:val="annotation reference"/>
    <w:basedOn w:val="DefaultParagraphFont"/>
    <w:uiPriority w:val="99"/>
    <w:semiHidden/>
    <w:unhideWhenUsed/>
    <w:rsid w:val="0062052F"/>
    <w:rPr>
      <w:sz w:val="18"/>
      <w:szCs w:val="18"/>
    </w:rPr>
  </w:style>
  <w:style w:type="paragraph" w:styleId="CommentText">
    <w:name w:val="annotation text"/>
    <w:basedOn w:val="Normal"/>
    <w:link w:val="CommentTextChar"/>
    <w:uiPriority w:val="99"/>
    <w:semiHidden/>
    <w:unhideWhenUsed/>
    <w:rsid w:val="0062052F"/>
    <w:rPr>
      <w:szCs w:val="24"/>
    </w:rPr>
  </w:style>
  <w:style w:type="character" w:customStyle="1" w:styleId="CommentTextChar">
    <w:name w:val="Comment Text Char"/>
    <w:basedOn w:val="DefaultParagraphFont"/>
    <w:link w:val="CommentText"/>
    <w:uiPriority w:val="99"/>
    <w:semiHidden/>
    <w:rsid w:val="0062052F"/>
    <w:rPr>
      <w:szCs w:val="24"/>
    </w:rPr>
  </w:style>
  <w:style w:type="paragraph" w:styleId="CommentSubject">
    <w:name w:val="annotation subject"/>
    <w:basedOn w:val="CommentText"/>
    <w:next w:val="CommentText"/>
    <w:link w:val="CommentSubjectChar"/>
    <w:uiPriority w:val="99"/>
    <w:semiHidden/>
    <w:unhideWhenUsed/>
    <w:rsid w:val="0062052F"/>
    <w:rPr>
      <w:b/>
      <w:bCs/>
      <w:sz w:val="20"/>
      <w:szCs w:val="20"/>
    </w:rPr>
  </w:style>
  <w:style w:type="character" w:customStyle="1" w:styleId="CommentSubjectChar">
    <w:name w:val="Comment Subject Char"/>
    <w:basedOn w:val="CommentTextChar"/>
    <w:link w:val="CommentSubject"/>
    <w:uiPriority w:val="99"/>
    <w:semiHidden/>
    <w:rsid w:val="0062052F"/>
    <w:rPr>
      <w:b/>
      <w:bCs/>
      <w:sz w:val="20"/>
      <w:szCs w:val="24"/>
    </w:rPr>
  </w:style>
  <w:style w:type="table" w:styleId="TableGrid">
    <w:name w:val="Table Grid"/>
    <w:basedOn w:val="TableNormal"/>
    <w:uiPriority w:val="59"/>
    <w:rsid w:val="0087145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22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10" Type="http://schemas.openxmlformats.org/officeDocument/2006/relationships/comments" Target="comments.xm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4B07F-22F0-4163-9A69-BE0F924F9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29</Pages>
  <Words>5023</Words>
  <Characters>28634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Noah</dc:creator>
  <cp:lastModifiedBy>Noah</cp:lastModifiedBy>
  <cp:revision>10</cp:revision>
  <cp:lastPrinted>2015-03-07T03:12:00Z</cp:lastPrinted>
  <dcterms:created xsi:type="dcterms:W3CDTF">2015-04-25T15:51:00Z</dcterms:created>
  <dcterms:modified xsi:type="dcterms:W3CDTF">2015-04-28T22:54:00Z</dcterms:modified>
</cp:coreProperties>
</file>