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40DF215" w14:textId="77777777" w:rsidR="00937950" w:rsidRDefault="00924F2F">
      <w:pPr>
        <w:jc w:val="center"/>
      </w:pPr>
      <w:commentRangeStart w:id="0"/>
      <w:r>
        <w:rPr>
          <w:noProof/>
        </w:rPr>
        <w:drawing>
          <wp:inline distT="0" distB="0" distL="0" distR="0" wp14:anchorId="7990AD95" wp14:editId="3E602B15">
            <wp:extent cx="5529427" cy="3754797"/>
            <wp:effectExtent l="0" t="0" r="0" b="0"/>
            <wp:docPr id="8" name="image24.jpg" descr="C:\Users\Noah\Pictures\Death Reaver Logo.jpg"/>
            <wp:cNvGraphicFramePr/>
            <a:graphic xmlns:a="http://schemas.openxmlformats.org/drawingml/2006/main">
              <a:graphicData uri="http://schemas.openxmlformats.org/drawingml/2006/picture">
                <pic:pic xmlns:pic="http://schemas.openxmlformats.org/drawingml/2006/picture">
                  <pic:nvPicPr>
                    <pic:cNvPr id="0" name="image24.jpg" descr="C:\Users\Noah\Pictures\Death Reaver Logo.jpg"/>
                    <pic:cNvPicPr preferRelativeResize="0"/>
                  </pic:nvPicPr>
                  <pic:blipFill>
                    <a:blip r:embed="rId9"/>
                    <a:srcRect/>
                    <a:stretch>
                      <a:fillRect/>
                    </a:stretch>
                  </pic:blipFill>
                  <pic:spPr>
                    <a:xfrm>
                      <a:off x="0" y="0"/>
                      <a:ext cx="5529427" cy="3754797"/>
                    </a:xfrm>
                    <a:prstGeom prst="rect">
                      <a:avLst/>
                    </a:prstGeom>
                    <a:ln/>
                  </pic:spPr>
                </pic:pic>
              </a:graphicData>
            </a:graphic>
          </wp:inline>
        </w:drawing>
      </w:r>
      <w:commentRangeEnd w:id="0"/>
      <w:r w:rsidR="00B62030">
        <w:rPr>
          <w:rStyle w:val="CommentReference"/>
        </w:rPr>
        <w:commentReference w:id="0"/>
      </w:r>
    </w:p>
    <w:p w14:paraId="360CF322" w14:textId="77777777" w:rsidR="00937950" w:rsidRDefault="00937950"/>
    <w:p w14:paraId="29D84196" w14:textId="77777777" w:rsidR="00937950" w:rsidRDefault="00924F2F">
      <w:r>
        <w:rPr>
          <w:rFonts w:ascii="Cambria" w:eastAsia="Cambria" w:hAnsi="Cambria" w:cs="Cambria"/>
          <w:b/>
          <w:color w:val="000000"/>
        </w:rPr>
        <w:t>Art Style Guide</w:t>
      </w:r>
    </w:p>
    <w:p w14:paraId="6858CFFC" w14:textId="77777777" w:rsidR="00937950" w:rsidRDefault="00924F2F">
      <w:pPr>
        <w:jc w:val="center"/>
      </w:pPr>
      <w:r>
        <w:rPr>
          <w:rFonts w:ascii="Cambria" w:eastAsia="Cambria" w:hAnsi="Cambria" w:cs="Cambria"/>
          <w:color w:val="000000"/>
        </w:rPr>
        <w:br/>
        <w:t>HORSEMEN</w:t>
      </w:r>
    </w:p>
    <w:p w14:paraId="322FF51A" w14:textId="77777777" w:rsidR="00937950" w:rsidRDefault="00924F2F">
      <w:pPr>
        <w:tabs>
          <w:tab w:val="left" w:pos="2348"/>
        </w:tabs>
      </w:pPr>
      <w:r>
        <w:rPr>
          <w:rFonts w:ascii="Cambria" w:eastAsia="Cambria" w:hAnsi="Cambria" w:cs="Cambria"/>
          <w:color w:val="000000"/>
        </w:rPr>
        <w:t>V 1.0</w:t>
      </w:r>
    </w:p>
    <w:tbl>
      <w:tblPr>
        <w:tblStyle w:val="a"/>
        <w:tblW w:w="863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4"/>
        <w:gridCol w:w="2881"/>
        <w:gridCol w:w="2865"/>
      </w:tblGrid>
      <w:tr w:rsidR="00937950" w14:paraId="05DBF008" w14:textId="77777777">
        <w:tc>
          <w:tcPr>
            <w:tcW w:w="8630" w:type="dxa"/>
            <w:gridSpan w:val="3"/>
          </w:tcPr>
          <w:p w14:paraId="74DAB844" w14:textId="77777777" w:rsidR="00937950" w:rsidRDefault="00924F2F">
            <w:pPr>
              <w:tabs>
                <w:tab w:val="left" w:pos="2348"/>
              </w:tabs>
              <w:contextualSpacing w:val="0"/>
              <w:jc w:val="center"/>
            </w:pPr>
            <w:r>
              <w:rPr>
                <w:b/>
              </w:rPr>
              <w:t>Team Roster</w:t>
            </w:r>
          </w:p>
        </w:tc>
      </w:tr>
      <w:tr w:rsidR="00937950" w14:paraId="2C41EDCD" w14:textId="77777777">
        <w:tc>
          <w:tcPr>
            <w:tcW w:w="2884" w:type="dxa"/>
          </w:tcPr>
          <w:p w14:paraId="619428F6" w14:textId="77777777" w:rsidR="00937950" w:rsidRDefault="00924F2F">
            <w:pPr>
              <w:tabs>
                <w:tab w:val="left" w:pos="2348"/>
              </w:tabs>
              <w:contextualSpacing w:val="0"/>
            </w:pPr>
            <w:r>
              <w:rPr>
                <w:b/>
              </w:rPr>
              <w:t>Position</w:t>
            </w:r>
          </w:p>
        </w:tc>
        <w:tc>
          <w:tcPr>
            <w:tcW w:w="2881" w:type="dxa"/>
          </w:tcPr>
          <w:p w14:paraId="0BF45F34" w14:textId="77777777" w:rsidR="00937950" w:rsidRDefault="00924F2F">
            <w:pPr>
              <w:tabs>
                <w:tab w:val="left" w:pos="2348"/>
              </w:tabs>
              <w:contextualSpacing w:val="0"/>
            </w:pPr>
            <w:r>
              <w:rPr>
                <w:b/>
              </w:rPr>
              <w:t>Name</w:t>
            </w:r>
          </w:p>
        </w:tc>
        <w:tc>
          <w:tcPr>
            <w:tcW w:w="2865" w:type="dxa"/>
          </w:tcPr>
          <w:p w14:paraId="38F50EB4" w14:textId="77777777" w:rsidR="00937950" w:rsidRDefault="00924F2F">
            <w:pPr>
              <w:tabs>
                <w:tab w:val="left" w:pos="2348"/>
              </w:tabs>
              <w:contextualSpacing w:val="0"/>
            </w:pPr>
            <w:r>
              <w:rPr>
                <w:b/>
              </w:rPr>
              <w:t>Signature</w:t>
            </w:r>
          </w:p>
        </w:tc>
      </w:tr>
      <w:tr w:rsidR="00937950" w14:paraId="2833861E" w14:textId="77777777">
        <w:tc>
          <w:tcPr>
            <w:tcW w:w="2884" w:type="dxa"/>
          </w:tcPr>
          <w:p w14:paraId="784CA637" w14:textId="77777777" w:rsidR="00937950" w:rsidRDefault="00924F2F">
            <w:pPr>
              <w:tabs>
                <w:tab w:val="left" w:pos="2348"/>
              </w:tabs>
              <w:contextualSpacing w:val="0"/>
            </w:pPr>
            <w:r>
              <w:rPr>
                <w:rFonts w:ascii="Cambria" w:eastAsia="Cambria" w:hAnsi="Cambria" w:cs="Cambria"/>
                <w:color w:val="000000"/>
              </w:rPr>
              <w:t>Designer / Artist</w:t>
            </w:r>
          </w:p>
        </w:tc>
        <w:tc>
          <w:tcPr>
            <w:tcW w:w="2881" w:type="dxa"/>
          </w:tcPr>
          <w:p w14:paraId="2F917688" w14:textId="77777777" w:rsidR="00937950" w:rsidRDefault="00924F2F">
            <w:pPr>
              <w:tabs>
                <w:tab w:val="left" w:pos="2348"/>
              </w:tabs>
              <w:contextualSpacing w:val="0"/>
            </w:pPr>
            <w:r>
              <w:rPr>
                <w:rFonts w:ascii="Cambria" w:eastAsia="Cambria" w:hAnsi="Cambria" w:cs="Cambria"/>
                <w:color w:val="000000"/>
              </w:rPr>
              <w:t>Nicholas Hunter</w:t>
            </w:r>
          </w:p>
        </w:tc>
        <w:tc>
          <w:tcPr>
            <w:tcW w:w="2865" w:type="dxa"/>
          </w:tcPr>
          <w:p w14:paraId="7A7CFE45" w14:textId="77777777" w:rsidR="00937950" w:rsidRDefault="00937950">
            <w:pPr>
              <w:tabs>
                <w:tab w:val="left" w:pos="2348"/>
              </w:tabs>
              <w:contextualSpacing w:val="0"/>
            </w:pPr>
          </w:p>
        </w:tc>
      </w:tr>
      <w:tr w:rsidR="00937950" w14:paraId="0053226C" w14:textId="77777777">
        <w:tc>
          <w:tcPr>
            <w:tcW w:w="2884" w:type="dxa"/>
          </w:tcPr>
          <w:p w14:paraId="5BACF9D9" w14:textId="77777777" w:rsidR="00937950" w:rsidRDefault="004901D7">
            <w:pPr>
              <w:tabs>
                <w:tab w:val="left" w:pos="2348"/>
              </w:tabs>
              <w:contextualSpacing w:val="0"/>
            </w:pPr>
            <w:proofErr w:type="spellStart"/>
            <w:r>
              <w:t>Aritst</w:t>
            </w:r>
            <w:proofErr w:type="spellEnd"/>
          </w:p>
        </w:tc>
        <w:tc>
          <w:tcPr>
            <w:tcW w:w="2881" w:type="dxa"/>
          </w:tcPr>
          <w:p w14:paraId="15F9E894" w14:textId="77777777" w:rsidR="00937950" w:rsidRDefault="00924F2F">
            <w:pPr>
              <w:tabs>
                <w:tab w:val="left" w:pos="2348"/>
              </w:tabs>
              <w:contextualSpacing w:val="0"/>
            </w:pPr>
            <w:proofErr w:type="spellStart"/>
            <w:r>
              <w:rPr>
                <w:rFonts w:ascii="Cambria" w:eastAsia="Cambria" w:hAnsi="Cambria" w:cs="Cambria"/>
                <w:color w:val="000000"/>
              </w:rPr>
              <w:t>Aundray</w:t>
            </w:r>
            <w:proofErr w:type="spellEnd"/>
            <w:r>
              <w:rPr>
                <w:rFonts w:ascii="Cambria" w:eastAsia="Cambria" w:hAnsi="Cambria" w:cs="Cambria"/>
                <w:color w:val="000000"/>
              </w:rPr>
              <w:t xml:space="preserve"> </w:t>
            </w:r>
            <w:proofErr w:type="spellStart"/>
            <w:r>
              <w:rPr>
                <w:rFonts w:ascii="Cambria" w:eastAsia="Cambria" w:hAnsi="Cambria" w:cs="Cambria"/>
                <w:color w:val="000000"/>
              </w:rPr>
              <w:t>Oritz</w:t>
            </w:r>
            <w:proofErr w:type="spellEnd"/>
          </w:p>
        </w:tc>
        <w:tc>
          <w:tcPr>
            <w:tcW w:w="2865" w:type="dxa"/>
          </w:tcPr>
          <w:p w14:paraId="2F5C3B13" w14:textId="77777777" w:rsidR="00937950" w:rsidRDefault="00937950">
            <w:pPr>
              <w:tabs>
                <w:tab w:val="left" w:pos="2348"/>
              </w:tabs>
              <w:contextualSpacing w:val="0"/>
            </w:pPr>
          </w:p>
        </w:tc>
      </w:tr>
      <w:tr w:rsidR="00937950" w14:paraId="7B550E5A" w14:textId="77777777">
        <w:tc>
          <w:tcPr>
            <w:tcW w:w="2884" w:type="dxa"/>
          </w:tcPr>
          <w:p w14:paraId="105C2689" w14:textId="77777777" w:rsidR="00937950" w:rsidRDefault="00924F2F">
            <w:pPr>
              <w:tabs>
                <w:tab w:val="left" w:pos="2348"/>
              </w:tabs>
              <w:contextualSpacing w:val="0"/>
            </w:pPr>
            <w:r>
              <w:rPr>
                <w:rFonts w:ascii="Cambria" w:eastAsia="Cambria" w:hAnsi="Cambria" w:cs="Cambria"/>
                <w:color w:val="000000"/>
              </w:rPr>
              <w:t>Artist / Animation</w:t>
            </w:r>
          </w:p>
        </w:tc>
        <w:tc>
          <w:tcPr>
            <w:tcW w:w="2881" w:type="dxa"/>
          </w:tcPr>
          <w:p w14:paraId="3A3F0A12" w14:textId="77777777" w:rsidR="00937950" w:rsidRDefault="00924F2F">
            <w:pPr>
              <w:tabs>
                <w:tab w:val="left" w:pos="2348"/>
              </w:tabs>
              <w:contextualSpacing w:val="0"/>
            </w:pPr>
            <w:r>
              <w:rPr>
                <w:rFonts w:ascii="Cambria" w:eastAsia="Cambria" w:hAnsi="Cambria" w:cs="Cambria"/>
                <w:color w:val="000000"/>
              </w:rPr>
              <w:t>Jared Bittner</w:t>
            </w:r>
          </w:p>
        </w:tc>
        <w:tc>
          <w:tcPr>
            <w:tcW w:w="2865" w:type="dxa"/>
          </w:tcPr>
          <w:p w14:paraId="1F723481" w14:textId="77777777" w:rsidR="00937950" w:rsidRDefault="00937950">
            <w:pPr>
              <w:tabs>
                <w:tab w:val="left" w:pos="2348"/>
              </w:tabs>
              <w:contextualSpacing w:val="0"/>
            </w:pPr>
          </w:p>
        </w:tc>
      </w:tr>
      <w:tr w:rsidR="00937950" w14:paraId="1B5E3467" w14:textId="77777777">
        <w:tc>
          <w:tcPr>
            <w:tcW w:w="2884" w:type="dxa"/>
          </w:tcPr>
          <w:p w14:paraId="09149C91" w14:textId="77777777" w:rsidR="00937950" w:rsidRDefault="004901D7">
            <w:pPr>
              <w:tabs>
                <w:tab w:val="left" w:pos="2348"/>
              </w:tabs>
              <w:contextualSpacing w:val="0"/>
            </w:pPr>
            <w:r>
              <w:t>Artist</w:t>
            </w:r>
          </w:p>
        </w:tc>
        <w:tc>
          <w:tcPr>
            <w:tcW w:w="2881" w:type="dxa"/>
          </w:tcPr>
          <w:p w14:paraId="76C7228A" w14:textId="77777777" w:rsidR="00937950" w:rsidRDefault="00924F2F">
            <w:pPr>
              <w:contextualSpacing w:val="0"/>
            </w:pPr>
            <w:r>
              <w:rPr>
                <w:rFonts w:ascii="Cambria" w:eastAsia="Cambria" w:hAnsi="Cambria" w:cs="Cambria"/>
                <w:color w:val="000000"/>
              </w:rPr>
              <w:t xml:space="preserve">Ryan </w:t>
            </w:r>
            <w:proofErr w:type="spellStart"/>
            <w:r>
              <w:rPr>
                <w:rFonts w:ascii="Cambria" w:eastAsia="Cambria" w:hAnsi="Cambria" w:cs="Cambria"/>
                <w:color w:val="000000"/>
              </w:rPr>
              <w:t>Tonks</w:t>
            </w:r>
            <w:proofErr w:type="spellEnd"/>
          </w:p>
        </w:tc>
        <w:tc>
          <w:tcPr>
            <w:tcW w:w="2865" w:type="dxa"/>
          </w:tcPr>
          <w:p w14:paraId="50850D5B" w14:textId="77777777" w:rsidR="00937950" w:rsidRDefault="00937950">
            <w:pPr>
              <w:tabs>
                <w:tab w:val="left" w:pos="2348"/>
              </w:tabs>
              <w:contextualSpacing w:val="0"/>
            </w:pPr>
          </w:p>
        </w:tc>
      </w:tr>
      <w:tr w:rsidR="00937950" w14:paraId="1B1D0618" w14:textId="77777777">
        <w:tc>
          <w:tcPr>
            <w:tcW w:w="2884" w:type="dxa"/>
          </w:tcPr>
          <w:p w14:paraId="080D0CD1" w14:textId="77777777" w:rsidR="00937950" w:rsidRDefault="004901D7">
            <w:pPr>
              <w:tabs>
                <w:tab w:val="left" w:pos="2348"/>
              </w:tabs>
              <w:contextualSpacing w:val="0"/>
            </w:pPr>
            <w:r>
              <w:t>Artist</w:t>
            </w:r>
          </w:p>
        </w:tc>
        <w:tc>
          <w:tcPr>
            <w:tcW w:w="2881" w:type="dxa"/>
          </w:tcPr>
          <w:p w14:paraId="77B166A5" w14:textId="77777777" w:rsidR="00937950" w:rsidRDefault="00924F2F">
            <w:pPr>
              <w:tabs>
                <w:tab w:val="left" w:pos="2348"/>
              </w:tabs>
              <w:contextualSpacing w:val="0"/>
            </w:pPr>
            <w:r>
              <w:rPr>
                <w:rFonts w:ascii="Cambria" w:eastAsia="Cambria" w:hAnsi="Cambria" w:cs="Cambria"/>
                <w:color w:val="000000"/>
              </w:rPr>
              <w:t>James Countryman</w:t>
            </w:r>
          </w:p>
        </w:tc>
        <w:tc>
          <w:tcPr>
            <w:tcW w:w="2865" w:type="dxa"/>
          </w:tcPr>
          <w:p w14:paraId="6BBBB509" w14:textId="77777777" w:rsidR="00937950" w:rsidRDefault="00937950">
            <w:pPr>
              <w:tabs>
                <w:tab w:val="left" w:pos="2348"/>
              </w:tabs>
              <w:contextualSpacing w:val="0"/>
            </w:pPr>
          </w:p>
        </w:tc>
      </w:tr>
      <w:tr w:rsidR="00937950" w14:paraId="54C51651" w14:textId="77777777">
        <w:tc>
          <w:tcPr>
            <w:tcW w:w="2884" w:type="dxa"/>
          </w:tcPr>
          <w:p w14:paraId="437F88E1" w14:textId="77777777" w:rsidR="00937950" w:rsidRDefault="00924F2F">
            <w:pPr>
              <w:tabs>
                <w:tab w:val="left" w:pos="2348"/>
              </w:tabs>
              <w:contextualSpacing w:val="0"/>
            </w:pPr>
            <w:r>
              <w:rPr>
                <w:rFonts w:ascii="Cambria" w:eastAsia="Cambria" w:hAnsi="Cambria" w:cs="Cambria"/>
                <w:color w:val="000000"/>
              </w:rPr>
              <w:t>Programmer/ Designer</w:t>
            </w:r>
          </w:p>
        </w:tc>
        <w:tc>
          <w:tcPr>
            <w:tcW w:w="2881" w:type="dxa"/>
          </w:tcPr>
          <w:p w14:paraId="0EB3087E" w14:textId="77777777" w:rsidR="00937950" w:rsidRDefault="00924F2F">
            <w:pPr>
              <w:tabs>
                <w:tab w:val="left" w:pos="2348"/>
              </w:tabs>
              <w:contextualSpacing w:val="0"/>
            </w:pPr>
            <w:r>
              <w:rPr>
                <w:rFonts w:ascii="Cambria" w:eastAsia="Cambria" w:hAnsi="Cambria" w:cs="Cambria"/>
                <w:color w:val="000000"/>
              </w:rPr>
              <w:t>Ian Smith</w:t>
            </w:r>
          </w:p>
        </w:tc>
        <w:tc>
          <w:tcPr>
            <w:tcW w:w="2865" w:type="dxa"/>
          </w:tcPr>
          <w:p w14:paraId="05597AB5" w14:textId="77777777" w:rsidR="00937950" w:rsidRDefault="00937950">
            <w:pPr>
              <w:tabs>
                <w:tab w:val="left" w:pos="2348"/>
              </w:tabs>
              <w:contextualSpacing w:val="0"/>
            </w:pPr>
          </w:p>
        </w:tc>
      </w:tr>
      <w:tr w:rsidR="00937950" w14:paraId="4D1B066F" w14:textId="77777777">
        <w:tc>
          <w:tcPr>
            <w:tcW w:w="2884" w:type="dxa"/>
          </w:tcPr>
          <w:p w14:paraId="27F613D8" w14:textId="77777777" w:rsidR="00937950" w:rsidRDefault="00924F2F">
            <w:pPr>
              <w:tabs>
                <w:tab w:val="left" w:pos="2348"/>
              </w:tabs>
              <w:contextualSpacing w:val="0"/>
            </w:pPr>
            <w:r>
              <w:lastRenderedPageBreak/>
              <w:t>Executive Producer</w:t>
            </w:r>
          </w:p>
        </w:tc>
        <w:tc>
          <w:tcPr>
            <w:tcW w:w="2881" w:type="dxa"/>
          </w:tcPr>
          <w:p w14:paraId="266406F5" w14:textId="77777777" w:rsidR="00937950" w:rsidRDefault="00924F2F">
            <w:pPr>
              <w:tabs>
                <w:tab w:val="left" w:pos="2348"/>
              </w:tabs>
              <w:contextualSpacing w:val="0"/>
            </w:pPr>
            <w:r>
              <w:t xml:space="preserve">Gideon </w:t>
            </w:r>
            <w:proofErr w:type="spellStart"/>
            <w:r>
              <w:t>Shbeeb</w:t>
            </w:r>
            <w:proofErr w:type="spellEnd"/>
          </w:p>
        </w:tc>
        <w:tc>
          <w:tcPr>
            <w:tcW w:w="2865" w:type="dxa"/>
          </w:tcPr>
          <w:p w14:paraId="666BB566" w14:textId="77777777" w:rsidR="00937950" w:rsidRDefault="00937950">
            <w:pPr>
              <w:tabs>
                <w:tab w:val="left" w:pos="2348"/>
              </w:tabs>
              <w:contextualSpacing w:val="0"/>
            </w:pPr>
          </w:p>
        </w:tc>
      </w:tr>
    </w:tbl>
    <w:p w14:paraId="20D2BE3F" w14:textId="77777777" w:rsidR="00937950" w:rsidRDefault="00937950">
      <w:pPr>
        <w:tabs>
          <w:tab w:val="left" w:pos="2348"/>
        </w:tabs>
      </w:pPr>
    </w:p>
    <w:p w14:paraId="4FD93C45" w14:textId="77777777" w:rsidR="00937950" w:rsidRDefault="00924F2F">
      <w:pPr>
        <w:tabs>
          <w:tab w:val="left" w:pos="2348"/>
        </w:tabs>
      </w:pPr>
      <w:r>
        <w:rPr>
          <w:b/>
        </w:rPr>
        <w:t>Document Revision Table</w:t>
      </w:r>
    </w:p>
    <w:tbl>
      <w:tblPr>
        <w:tblStyle w:val="a0"/>
        <w:tblW w:w="863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3190"/>
        <w:gridCol w:w="2990"/>
        <w:gridCol w:w="1353"/>
      </w:tblGrid>
      <w:tr w:rsidR="00937950" w14:paraId="4432EFBE" w14:textId="77777777">
        <w:tc>
          <w:tcPr>
            <w:tcW w:w="1097" w:type="dxa"/>
          </w:tcPr>
          <w:p w14:paraId="5BEA048C" w14:textId="77777777" w:rsidR="00937950" w:rsidRDefault="00924F2F">
            <w:pPr>
              <w:tabs>
                <w:tab w:val="left" w:pos="2348"/>
              </w:tabs>
              <w:contextualSpacing w:val="0"/>
              <w:jc w:val="center"/>
            </w:pPr>
            <w:r>
              <w:rPr>
                <w:b/>
              </w:rPr>
              <w:t>Version</w:t>
            </w:r>
          </w:p>
        </w:tc>
        <w:tc>
          <w:tcPr>
            <w:tcW w:w="3190" w:type="dxa"/>
          </w:tcPr>
          <w:p w14:paraId="3BBD54C3" w14:textId="77777777" w:rsidR="00937950" w:rsidRDefault="00924F2F">
            <w:pPr>
              <w:tabs>
                <w:tab w:val="left" w:pos="2348"/>
              </w:tabs>
              <w:contextualSpacing w:val="0"/>
              <w:jc w:val="center"/>
            </w:pPr>
            <w:r>
              <w:rPr>
                <w:b/>
              </w:rPr>
              <w:t>Updates</w:t>
            </w:r>
          </w:p>
        </w:tc>
        <w:tc>
          <w:tcPr>
            <w:tcW w:w="2990" w:type="dxa"/>
          </w:tcPr>
          <w:p w14:paraId="696997E0" w14:textId="77777777" w:rsidR="00937950" w:rsidRDefault="00924F2F">
            <w:pPr>
              <w:tabs>
                <w:tab w:val="left" w:pos="2348"/>
              </w:tabs>
              <w:contextualSpacing w:val="0"/>
              <w:jc w:val="center"/>
            </w:pPr>
            <w:r>
              <w:rPr>
                <w:b/>
              </w:rPr>
              <w:t>Advocate</w:t>
            </w:r>
          </w:p>
        </w:tc>
        <w:tc>
          <w:tcPr>
            <w:tcW w:w="1353" w:type="dxa"/>
          </w:tcPr>
          <w:p w14:paraId="12F460D1" w14:textId="77777777" w:rsidR="00937950" w:rsidRDefault="00924F2F">
            <w:pPr>
              <w:tabs>
                <w:tab w:val="left" w:pos="2348"/>
              </w:tabs>
              <w:contextualSpacing w:val="0"/>
              <w:jc w:val="center"/>
            </w:pPr>
            <w:r>
              <w:rPr>
                <w:b/>
              </w:rPr>
              <w:t>Date</w:t>
            </w:r>
          </w:p>
        </w:tc>
      </w:tr>
      <w:tr w:rsidR="00937950" w14:paraId="695A7456" w14:textId="77777777">
        <w:tc>
          <w:tcPr>
            <w:tcW w:w="1097" w:type="dxa"/>
          </w:tcPr>
          <w:p w14:paraId="7124203D" w14:textId="77777777" w:rsidR="00937950" w:rsidRDefault="00924F2F">
            <w:pPr>
              <w:tabs>
                <w:tab w:val="left" w:pos="2348"/>
              </w:tabs>
              <w:contextualSpacing w:val="0"/>
              <w:jc w:val="center"/>
            </w:pPr>
            <w:r>
              <w:t>1.0</w:t>
            </w:r>
          </w:p>
        </w:tc>
        <w:tc>
          <w:tcPr>
            <w:tcW w:w="3190" w:type="dxa"/>
          </w:tcPr>
          <w:p w14:paraId="11F5CAA9" w14:textId="77777777" w:rsidR="00937950" w:rsidRDefault="00924F2F">
            <w:pPr>
              <w:tabs>
                <w:tab w:val="left" w:pos="2348"/>
              </w:tabs>
              <w:contextualSpacing w:val="0"/>
            </w:pPr>
            <w:r>
              <w:t>Initial Document</w:t>
            </w:r>
          </w:p>
        </w:tc>
        <w:tc>
          <w:tcPr>
            <w:tcW w:w="2990" w:type="dxa"/>
          </w:tcPr>
          <w:p w14:paraId="1D6C6AAC" w14:textId="77777777" w:rsidR="00937950" w:rsidRDefault="00924F2F">
            <w:pPr>
              <w:tabs>
                <w:tab w:val="left" w:pos="2348"/>
              </w:tabs>
              <w:contextualSpacing w:val="0"/>
            </w:pPr>
            <w:r>
              <w:t>Jared Bittner</w:t>
            </w:r>
          </w:p>
        </w:tc>
        <w:tc>
          <w:tcPr>
            <w:tcW w:w="1353" w:type="dxa"/>
          </w:tcPr>
          <w:p w14:paraId="63450194" w14:textId="4FDAA50E" w:rsidR="00937950" w:rsidRDefault="00924F2F" w:rsidP="00A661F3">
            <w:pPr>
              <w:tabs>
                <w:tab w:val="left" w:pos="2348"/>
              </w:tabs>
              <w:contextualSpacing w:val="0"/>
              <w:jc w:val="center"/>
            </w:pPr>
            <w:r>
              <w:t>03/01/</w:t>
            </w:r>
            <w:r w:rsidR="00A661F3">
              <w:t>15</w:t>
            </w:r>
          </w:p>
        </w:tc>
      </w:tr>
      <w:tr w:rsidR="00937950" w14:paraId="6829CEDA" w14:textId="77777777">
        <w:tc>
          <w:tcPr>
            <w:tcW w:w="1097" w:type="dxa"/>
          </w:tcPr>
          <w:p w14:paraId="4E2E04D2" w14:textId="5CCF77B7" w:rsidR="00937950" w:rsidRDefault="00A661F3" w:rsidP="00A661F3">
            <w:pPr>
              <w:tabs>
                <w:tab w:val="left" w:pos="2348"/>
              </w:tabs>
              <w:contextualSpacing w:val="0"/>
              <w:jc w:val="center"/>
            </w:pPr>
            <w:r>
              <w:t>2.0</w:t>
            </w:r>
          </w:p>
        </w:tc>
        <w:tc>
          <w:tcPr>
            <w:tcW w:w="3190" w:type="dxa"/>
          </w:tcPr>
          <w:p w14:paraId="567BD69C" w14:textId="1E309B66" w:rsidR="00937950" w:rsidRDefault="00A661F3">
            <w:pPr>
              <w:tabs>
                <w:tab w:val="left" w:pos="2348"/>
              </w:tabs>
              <w:contextualSpacing w:val="0"/>
            </w:pPr>
            <w:r>
              <w:t>RTM</w:t>
            </w:r>
          </w:p>
        </w:tc>
        <w:tc>
          <w:tcPr>
            <w:tcW w:w="2990" w:type="dxa"/>
          </w:tcPr>
          <w:p w14:paraId="67E51535" w14:textId="49C64B75" w:rsidR="00937950" w:rsidRDefault="00A661F3">
            <w:pPr>
              <w:tabs>
                <w:tab w:val="left" w:pos="2348"/>
              </w:tabs>
              <w:contextualSpacing w:val="0"/>
            </w:pPr>
            <w:r>
              <w:t>Nicholas Hunter</w:t>
            </w:r>
          </w:p>
        </w:tc>
        <w:tc>
          <w:tcPr>
            <w:tcW w:w="1353" w:type="dxa"/>
          </w:tcPr>
          <w:p w14:paraId="5A6B79BB" w14:textId="57499235" w:rsidR="00937950" w:rsidRDefault="00A661F3">
            <w:pPr>
              <w:tabs>
                <w:tab w:val="left" w:pos="2348"/>
              </w:tabs>
              <w:contextualSpacing w:val="0"/>
            </w:pPr>
            <w:r>
              <w:t>04/25/15</w:t>
            </w:r>
          </w:p>
        </w:tc>
      </w:tr>
      <w:tr w:rsidR="00937950" w14:paraId="115CB2B4" w14:textId="77777777">
        <w:tc>
          <w:tcPr>
            <w:tcW w:w="1097" w:type="dxa"/>
          </w:tcPr>
          <w:p w14:paraId="26F16BD2" w14:textId="77777777" w:rsidR="00937950" w:rsidRDefault="00937950">
            <w:pPr>
              <w:tabs>
                <w:tab w:val="left" w:pos="2348"/>
              </w:tabs>
              <w:contextualSpacing w:val="0"/>
            </w:pPr>
          </w:p>
        </w:tc>
        <w:tc>
          <w:tcPr>
            <w:tcW w:w="3190" w:type="dxa"/>
          </w:tcPr>
          <w:p w14:paraId="16C21CFA" w14:textId="77777777" w:rsidR="00937950" w:rsidRDefault="00937950">
            <w:pPr>
              <w:tabs>
                <w:tab w:val="left" w:pos="2348"/>
              </w:tabs>
              <w:contextualSpacing w:val="0"/>
            </w:pPr>
          </w:p>
        </w:tc>
        <w:tc>
          <w:tcPr>
            <w:tcW w:w="2990" w:type="dxa"/>
          </w:tcPr>
          <w:p w14:paraId="2FDE5373" w14:textId="77777777" w:rsidR="00937950" w:rsidRDefault="00937950">
            <w:pPr>
              <w:tabs>
                <w:tab w:val="left" w:pos="2348"/>
              </w:tabs>
              <w:contextualSpacing w:val="0"/>
            </w:pPr>
          </w:p>
        </w:tc>
        <w:tc>
          <w:tcPr>
            <w:tcW w:w="1353" w:type="dxa"/>
          </w:tcPr>
          <w:p w14:paraId="7F343831" w14:textId="77777777" w:rsidR="00937950" w:rsidRDefault="00937950">
            <w:pPr>
              <w:tabs>
                <w:tab w:val="left" w:pos="2348"/>
              </w:tabs>
              <w:contextualSpacing w:val="0"/>
            </w:pPr>
          </w:p>
        </w:tc>
      </w:tr>
      <w:tr w:rsidR="00937950" w14:paraId="181BE1EF" w14:textId="77777777">
        <w:tc>
          <w:tcPr>
            <w:tcW w:w="1097" w:type="dxa"/>
          </w:tcPr>
          <w:p w14:paraId="2C406375" w14:textId="77777777" w:rsidR="00937950" w:rsidRDefault="00937950">
            <w:pPr>
              <w:tabs>
                <w:tab w:val="left" w:pos="2348"/>
              </w:tabs>
              <w:contextualSpacing w:val="0"/>
            </w:pPr>
          </w:p>
        </w:tc>
        <w:tc>
          <w:tcPr>
            <w:tcW w:w="3190" w:type="dxa"/>
          </w:tcPr>
          <w:p w14:paraId="3D343E98" w14:textId="77777777" w:rsidR="00937950" w:rsidRDefault="00937950">
            <w:pPr>
              <w:tabs>
                <w:tab w:val="left" w:pos="2348"/>
              </w:tabs>
              <w:contextualSpacing w:val="0"/>
            </w:pPr>
          </w:p>
        </w:tc>
        <w:tc>
          <w:tcPr>
            <w:tcW w:w="2990" w:type="dxa"/>
          </w:tcPr>
          <w:p w14:paraId="185224D0" w14:textId="77777777" w:rsidR="00937950" w:rsidRDefault="00937950">
            <w:pPr>
              <w:tabs>
                <w:tab w:val="left" w:pos="2348"/>
              </w:tabs>
              <w:contextualSpacing w:val="0"/>
            </w:pPr>
          </w:p>
        </w:tc>
        <w:tc>
          <w:tcPr>
            <w:tcW w:w="1353" w:type="dxa"/>
          </w:tcPr>
          <w:p w14:paraId="225B0001" w14:textId="77777777" w:rsidR="00937950" w:rsidRDefault="00937950">
            <w:pPr>
              <w:tabs>
                <w:tab w:val="left" w:pos="2348"/>
              </w:tabs>
              <w:contextualSpacing w:val="0"/>
            </w:pPr>
          </w:p>
        </w:tc>
      </w:tr>
      <w:tr w:rsidR="00937950" w14:paraId="571DFB17" w14:textId="77777777">
        <w:tc>
          <w:tcPr>
            <w:tcW w:w="1097" w:type="dxa"/>
          </w:tcPr>
          <w:p w14:paraId="00B750D0" w14:textId="77777777" w:rsidR="00937950" w:rsidRDefault="00937950">
            <w:pPr>
              <w:tabs>
                <w:tab w:val="left" w:pos="2348"/>
              </w:tabs>
              <w:contextualSpacing w:val="0"/>
            </w:pPr>
          </w:p>
        </w:tc>
        <w:tc>
          <w:tcPr>
            <w:tcW w:w="3190" w:type="dxa"/>
          </w:tcPr>
          <w:p w14:paraId="13A3FDE1" w14:textId="77777777" w:rsidR="00937950" w:rsidRDefault="00937950">
            <w:pPr>
              <w:tabs>
                <w:tab w:val="left" w:pos="2348"/>
              </w:tabs>
              <w:contextualSpacing w:val="0"/>
            </w:pPr>
          </w:p>
        </w:tc>
        <w:tc>
          <w:tcPr>
            <w:tcW w:w="2990" w:type="dxa"/>
          </w:tcPr>
          <w:p w14:paraId="154F4AB4" w14:textId="77777777" w:rsidR="00937950" w:rsidRDefault="00937950">
            <w:pPr>
              <w:tabs>
                <w:tab w:val="left" w:pos="2348"/>
              </w:tabs>
              <w:contextualSpacing w:val="0"/>
            </w:pPr>
          </w:p>
        </w:tc>
        <w:tc>
          <w:tcPr>
            <w:tcW w:w="1353" w:type="dxa"/>
          </w:tcPr>
          <w:p w14:paraId="1DF18F95" w14:textId="77777777" w:rsidR="00937950" w:rsidRDefault="00937950">
            <w:pPr>
              <w:tabs>
                <w:tab w:val="left" w:pos="2348"/>
              </w:tabs>
              <w:contextualSpacing w:val="0"/>
            </w:pPr>
          </w:p>
        </w:tc>
      </w:tr>
      <w:tr w:rsidR="00937950" w14:paraId="50BFA57E" w14:textId="77777777">
        <w:tc>
          <w:tcPr>
            <w:tcW w:w="1097" w:type="dxa"/>
          </w:tcPr>
          <w:p w14:paraId="34368D24" w14:textId="77777777" w:rsidR="00937950" w:rsidRDefault="00937950">
            <w:pPr>
              <w:tabs>
                <w:tab w:val="left" w:pos="2348"/>
              </w:tabs>
              <w:contextualSpacing w:val="0"/>
            </w:pPr>
          </w:p>
        </w:tc>
        <w:tc>
          <w:tcPr>
            <w:tcW w:w="3190" w:type="dxa"/>
          </w:tcPr>
          <w:p w14:paraId="2BD16FE7" w14:textId="77777777" w:rsidR="00937950" w:rsidRDefault="00937950">
            <w:pPr>
              <w:tabs>
                <w:tab w:val="left" w:pos="2348"/>
              </w:tabs>
              <w:contextualSpacing w:val="0"/>
            </w:pPr>
          </w:p>
        </w:tc>
        <w:tc>
          <w:tcPr>
            <w:tcW w:w="2990" w:type="dxa"/>
          </w:tcPr>
          <w:p w14:paraId="1CBEB1E2" w14:textId="77777777" w:rsidR="00937950" w:rsidRDefault="00937950">
            <w:pPr>
              <w:tabs>
                <w:tab w:val="left" w:pos="2348"/>
              </w:tabs>
              <w:contextualSpacing w:val="0"/>
            </w:pPr>
          </w:p>
        </w:tc>
        <w:tc>
          <w:tcPr>
            <w:tcW w:w="1353" w:type="dxa"/>
          </w:tcPr>
          <w:p w14:paraId="5ABAF115" w14:textId="77777777" w:rsidR="00937950" w:rsidRDefault="00937950">
            <w:pPr>
              <w:tabs>
                <w:tab w:val="left" w:pos="2348"/>
              </w:tabs>
              <w:contextualSpacing w:val="0"/>
            </w:pPr>
          </w:p>
        </w:tc>
      </w:tr>
      <w:tr w:rsidR="00937950" w14:paraId="30D46ADA" w14:textId="77777777">
        <w:tc>
          <w:tcPr>
            <w:tcW w:w="1097" w:type="dxa"/>
          </w:tcPr>
          <w:p w14:paraId="633CBE12" w14:textId="77777777" w:rsidR="00937950" w:rsidRDefault="00937950">
            <w:pPr>
              <w:tabs>
                <w:tab w:val="left" w:pos="2348"/>
              </w:tabs>
              <w:contextualSpacing w:val="0"/>
            </w:pPr>
          </w:p>
        </w:tc>
        <w:tc>
          <w:tcPr>
            <w:tcW w:w="3190" w:type="dxa"/>
          </w:tcPr>
          <w:p w14:paraId="2C549693" w14:textId="77777777" w:rsidR="00937950" w:rsidRDefault="00937950">
            <w:pPr>
              <w:tabs>
                <w:tab w:val="left" w:pos="2348"/>
              </w:tabs>
              <w:contextualSpacing w:val="0"/>
            </w:pPr>
          </w:p>
        </w:tc>
        <w:tc>
          <w:tcPr>
            <w:tcW w:w="2990" w:type="dxa"/>
          </w:tcPr>
          <w:p w14:paraId="44215DAB" w14:textId="77777777" w:rsidR="00937950" w:rsidRDefault="00937950">
            <w:pPr>
              <w:tabs>
                <w:tab w:val="left" w:pos="2348"/>
              </w:tabs>
              <w:contextualSpacing w:val="0"/>
            </w:pPr>
          </w:p>
        </w:tc>
        <w:tc>
          <w:tcPr>
            <w:tcW w:w="1353" w:type="dxa"/>
          </w:tcPr>
          <w:p w14:paraId="4F1341E9" w14:textId="77777777" w:rsidR="00937950" w:rsidRDefault="00937950">
            <w:pPr>
              <w:tabs>
                <w:tab w:val="left" w:pos="2348"/>
              </w:tabs>
              <w:contextualSpacing w:val="0"/>
            </w:pPr>
          </w:p>
        </w:tc>
      </w:tr>
      <w:tr w:rsidR="00937950" w14:paraId="21CAD00E" w14:textId="77777777">
        <w:tc>
          <w:tcPr>
            <w:tcW w:w="1097" w:type="dxa"/>
          </w:tcPr>
          <w:p w14:paraId="6013F38D" w14:textId="77777777" w:rsidR="00937950" w:rsidRDefault="00937950">
            <w:pPr>
              <w:tabs>
                <w:tab w:val="left" w:pos="2348"/>
              </w:tabs>
              <w:contextualSpacing w:val="0"/>
            </w:pPr>
          </w:p>
        </w:tc>
        <w:tc>
          <w:tcPr>
            <w:tcW w:w="3190" w:type="dxa"/>
          </w:tcPr>
          <w:p w14:paraId="78735790" w14:textId="77777777" w:rsidR="00937950" w:rsidRDefault="00937950">
            <w:pPr>
              <w:tabs>
                <w:tab w:val="left" w:pos="2348"/>
              </w:tabs>
              <w:contextualSpacing w:val="0"/>
            </w:pPr>
          </w:p>
        </w:tc>
        <w:tc>
          <w:tcPr>
            <w:tcW w:w="2990" w:type="dxa"/>
          </w:tcPr>
          <w:p w14:paraId="7BF32C5D" w14:textId="77777777" w:rsidR="00937950" w:rsidRDefault="00937950">
            <w:pPr>
              <w:tabs>
                <w:tab w:val="left" w:pos="2348"/>
              </w:tabs>
              <w:contextualSpacing w:val="0"/>
            </w:pPr>
          </w:p>
        </w:tc>
        <w:tc>
          <w:tcPr>
            <w:tcW w:w="1353" w:type="dxa"/>
          </w:tcPr>
          <w:p w14:paraId="3AF9F222" w14:textId="77777777" w:rsidR="00937950" w:rsidRDefault="00937950">
            <w:pPr>
              <w:tabs>
                <w:tab w:val="left" w:pos="2348"/>
              </w:tabs>
              <w:contextualSpacing w:val="0"/>
            </w:pPr>
          </w:p>
        </w:tc>
      </w:tr>
    </w:tbl>
    <w:p w14:paraId="7C9C6A6C" w14:textId="77777777" w:rsidR="00937950" w:rsidRDefault="00937950">
      <w:pPr>
        <w:tabs>
          <w:tab w:val="left" w:pos="2348"/>
        </w:tabs>
      </w:pPr>
    </w:p>
    <w:sdt>
      <w:sdtPr>
        <w:rPr>
          <w:rFonts w:asciiTheme="minorHAnsi" w:eastAsiaTheme="minorEastAsia" w:hAnsiTheme="minorHAnsi" w:cstheme="minorBidi"/>
          <w:b w:val="0"/>
          <w:bCs w:val="0"/>
          <w:color w:val="auto"/>
          <w:sz w:val="22"/>
          <w:szCs w:val="22"/>
        </w:rPr>
        <w:id w:val="-924107138"/>
        <w:docPartObj>
          <w:docPartGallery w:val="Table of Contents"/>
          <w:docPartUnique/>
        </w:docPartObj>
      </w:sdtPr>
      <w:sdtEndPr>
        <w:rPr>
          <w:noProof/>
        </w:rPr>
      </w:sdtEndPr>
      <w:sdtContent>
        <w:p w14:paraId="17AB9A10" w14:textId="77777777" w:rsidR="00682A95" w:rsidRDefault="00682A95">
          <w:pPr>
            <w:pStyle w:val="TOCHeading"/>
          </w:pPr>
          <w:r>
            <w:t>Contents</w:t>
          </w:r>
        </w:p>
        <w:p w14:paraId="505F6159" w14:textId="77777777" w:rsidR="00F47C17" w:rsidRDefault="00682A95">
          <w:pPr>
            <w:pStyle w:val="TOC1"/>
            <w:tabs>
              <w:tab w:val="right" w:leader="dot" w:pos="8630"/>
            </w:tabs>
            <w:rPr>
              <w:noProof/>
            </w:rPr>
          </w:pPr>
          <w:r>
            <w:fldChar w:fldCharType="begin"/>
          </w:r>
          <w:r>
            <w:instrText xml:space="preserve"> TOC \o "1-3" \h \z \u </w:instrText>
          </w:r>
          <w:r>
            <w:fldChar w:fldCharType="separate"/>
          </w:r>
          <w:hyperlink w:anchor="_Toc417831387" w:history="1">
            <w:r w:rsidR="00F47C17" w:rsidRPr="006F47B3">
              <w:rPr>
                <w:rStyle w:val="Hyperlink"/>
                <w:noProof/>
              </w:rPr>
              <w:t>Aesthetic Summary</w:t>
            </w:r>
            <w:r w:rsidR="00F47C17">
              <w:rPr>
                <w:noProof/>
                <w:webHidden/>
              </w:rPr>
              <w:tab/>
            </w:r>
            <w:r w:rsidR="00F47C17">
              <w:rPr>
                <w:noProof/>
                <w:webHidden/>
              </w:rPr>
              <w:fldChar w:fldCharType="begin"/>
            </w:r>
            <w:r w:rsidR="00F47C17">
              <w:rPr>
                <w:noProof/>
                <w:webHidden/>
              </w:rPr>
              <w:instrText xml:space="preserve"> PAGEREF _Toc417831387 \h </w:instrText>
            </w:r>
            <w:r w:rsidR="00F47C17">
              <w:rPr>
                <w:noProof/>
                <w:webHidden/>
              </w:rPr>
            </w:r>
            <w:r w:rsidR="00F47C17">
              <w:rPr>
                <w:noProof/>
                <w:webHidden/>
              </w:rPr>
              <w:fldChar w:fldCharType="separate"/>
            </w:r>
            <w:r w:rsidR="00F47C17">
              <w:rPr>
                <w:noProof/>
                <w:webHidden/>
              </w:rPr>
              <w:t>6</w:t>
            </w:r>
            <w:r w:rsidR="00F47C17">
              <w:rPr>
                <w:noProof/>
                <w:webHidden/>
              </w:rPr>
              <w:fldChar w:fldCharType="end"/>
            </w:r>
          </w:hyperlink>
        </w:p>
        <w:p w14:paraId="76268239" w14:textId="77777777" w:rsidR="00F47C17" w:rsidRDefault="00377A51">
          <w:pPr>
            <w:pStyle w:val="TOC1"/>
            <w:tabs>
              <w:tab w:val="right" w:leader="dot" w:pos="8630"/>
            </w:tabs>
            <w:rPr>
              <w:noProof/>
            </w:rPr>
          </w:pPr>
          <w:hyperlink w:anchor="_Toc417831388" w:history="1">
            <w:r w:rsidR="00F47C17" w:rsidRPr="006F47B3">
              <w:rPr>
                <w:rStyle w:val="Hyperlink"/>
                <w:noProof/>
              </w:rPr>
              <w:t>Game Art Overview</w:t>
            </w:r>
            <w:r w:rsidR="00F47C17">
              <w:rPr>
                <w:noProof/>
                <w:webHidden/>
              </w:rPr>
              <w:tab/>
            </w:r>
            <w:r w:rsidR="00F47C17">
              <w:rPr>
                <w:noProof/>
                <w:webHidden/>
              </w:rPr>
              <w:fldChar w:fldCharType="begin"/>
            </w:r>
            <w:r w:rsidR="00F47C17">
              <w:rPr>
                <w:noProof/>
                <w:webHidden/>
              </w:rPr>
              <w:instrText xml:space="preserve"> PAGEREF _Toc417831388 \h </w:instrText>
            </w:r>
            <w:r w:rsidR="00F47C17">
              <w:rPr>
                <w:noProof/>
                <w:webHidden/>
              </w:rPr>
            </w:r>
            <w:r w:rsidR="00F47C17">
              <w:rPr>
                <w:noProof/>
                <w:webHidden/>
              </w:rPr>
              <w:fldChar w:fldCharType="separate"/>
            </w:r>
            <w:r w:rsidR="00F47C17">
              <w:rPr>
                <w:noProof/>
                <w:webHidden/>
              </w:rPr>
              <w:t>7</w:t>
            </w:r>
            <w:r w:rsidR="00F47C17">
              <w:rPr>
                <w:noProof/>
                <w:webHidden/>
              </w:rPr>
              <w:fldChar w:fldCharType="end"/>
            </w:r>
          </w:hyperlink>
        </w:p>
        <w:p w14:paraId="3E5EBE51" w14:textId="77777777" w:rsidR="00F47C17" w:rsidRDefault="00377A51">
          <w:pPr>
            <w:pStyle w:val="TOC1"/>
            <w:tabs>
              <w:tab w:val="right" w:leader="dot" w:pos="8630"/>
            </w:tabs>
            <w:rPr>
              <w:noProof/>
            </w:rPr>
          </w:pPr>
          <w:hyperlink w:anchor="_Toc417831389" w:history="1">
            <w:r w:rsidR="00F47C17" w:rsidRPr="006F47B3">
              <w:rPr>
                <w:rStyle w:val="Hyperlink"/>
                <w:noProof/>
              </w:rPr>
              <w:t>Technical Overview</w:t>
            </w:r>
            <w:r w:rsidR="00F47C17">
              <w:rPr>
                <w:noProof/>
                <w:webHidden/>
              </w:rPr>
              <w:tab/>
            </w:r>
            <w:r w:rsidR="00F47C17">
              <w:rPr>
                <w:noProof/>
                <w:webHidden/>
              </w:rPr>
              <w:fldChar w:fldCharType="begin"/>
            </w:r>
            <w:r w:rsidR="00F47C17">
              <w:rPr>
                <w:noProof/>
                <w:webHidden/>
              </w:rPr>
              <w:instrText xml:space="preserve"> PAGEREF _Toc417831389 \h </w:instrText>
            </w:r>
            <w:r w:rsidR="00F47C17">
              <w:rPr>
                <w:noProof/>
                <w:webHidden/>
              </w:rPr>
            </w:r>
            <w:r w:rsidR="00F47C17">
              <w:rPr>
                <w:noProof/>
                <w:webHidden/>
              </w:rPr>
              <w:fldChar w:fldCharType="separate"/>
            </w:r>
            <w:r w:rsidR="00F47C17">
              <w:rPr>
                <w:noProof/>
                <w:webHidden/>
              </w:rPr>
              <w:t>8</w:t>
            </w:r>
            <w:r w:rsidR="00F47C17">
              <w:rPr>
                <w:noProof/>
                <w:webHidden/>
              </w:rPr>
              <w:fldChar w:fldCharType="end"/>
            </w:r>
          </w:hyperlink>
        </w:p>
        <w:p w14:paraId="53B7FBC5" w14:textId="77777777" w:rsidR="00F47C17" w:rsidRDefault="00377A51">
          <w:pPr>
            <w:pStyle w:val="TOC2"/>
            <w:tabs>
              <w:tab w:val="right" w:leader="dot" w:pos="8630"/>
            </w:tabs>
            <w:rPr>
              <w:noProof/>
            </w:rPr>
          </w:pPr>
          <w:hyperlink w:anchor="_Toc417831390" w:history="1">
            <w:r w:rsidR="00F47C17" w:rsidRPr="006F47B3">
              <w:rPr>
                <w:rStyle w:val="Hyperlink"/>
                <w:noProof/>
              </w:rPr>
              <w:t>Lighting</w:t>
            </w:r>
            <w:r w:rsidR="00F47C17">
              <w:rPr>
                <w:noProof/>
                <w:webHidden/>
              </w:rPr>
              <w:tab/>
            </w:r>
            <w:r w:rsidR="00F47C17">
              <w:rPr>
                <w:noProof/>
                <w:webHidden/>
              </w:rPr>
              <w:fldChar w:fldCharType="begin"/>
            </w:r>
            <w:r w:rsidR="00F47C17">
              <w:rPr>
                <w:noProof/>
                <w:webHidden/>
              </w:rPr>
              <w:instrText xml:space="preserve"> PAGEREF _Toc417831390 \h </w:instrText>
            </w:r>
            <w:r w:rsidR="00F47C17">
              <w:rPr>
                <w:noProof/>
                <w:webHidden/>
              </w:rPr>
            </w:r>
            <w:r w:rsidR="00F47C17">
              <w:rPr>
                <w:noProof/>
                <w:webHidden/>
              </w:rPr>
              <w:fldChar w:fldCharType="separate"/>
            </w:r>
            <w:r w:rsidR="00F47C17">
              <w:rPr>
                <w:noProof/>
                <w:webHidden/>
              </w:rPr>
              <w:t>8</w:t>
            </w:r>
            <w:r w:rsidR="00F47C17">
              <w:rPr>
                <w:noProof/>
                <w:webHidden/>
              </w:rPr>
              <w:fldChar w:fldCharType="end"/>
            </w:r>
          </w:hyperlink>
        </w:p>
        <w:p w14:paraId="5442A64E" w14:textId="77777777" w:rsidR="00F47C17" w:rsidRDefault="00377A51">
          <w:pPr>
            <w:pStyle w:val="TOC2"/>
            <w:tabs>
              <w:tab w:val="right" w:leader="dot" w:pos="8630"/>
            </w:tabs>
            <w:rPr>
              <w:noProof/>
            </w:rPr>
          </w:pPr>
          <w:hyperlink w:anchor="_Toc417831391" w:history="1">
            <w:r w:rsidR="00F47C17" w:rsidRPr="006F47B3">
              <w:rPr>
                <w:rStyle w:val="Hyperlink"/>
                <w:noProof/>
              </w:rPr>
              <w:t>Colors</w:t>
            </w:r>
            <w:r w:rsidR="00F47C17">
              <w:rPr>
                <w:noProof/>
                <w:webHidden/>
              </w:rPr>
              <w:tab/>
            </w:r>
            <w:r w:rsidR="00F47C17">
              <w:rPr>
                <w:noProof/>
                <w:webHidden/>
              </w:rPr>
              <w:fldChar w:fldCharType="begin"/>
            </w:r>
            <w:r w:rsidR="00F47C17">
              <w:rPr>
                <w:noProof/>
                <w:webHidden/>
              </w:rPr>
              <w:instrText xml:space="preserve"> PAGEREF _Toc417831391 \h </w:instrText>
            </w:r>
            <w:r w:rsidR="00F47C17">
              <w:rPr>
                <w:noProof/>
                <w:webHidden/>
              </w:rPr>
            </w:r>
            <w:r w:rsidR="00F47C17">
              <w:rPr>
                <w:noProof/>
                <w:webHidden/>
              </w:rPr>
              <w:fldChar w:fldCharType="separate"/>
            </w:r>
            <w:r w:rsidR="00F47C17">
              <w:rPr>
                <w:noProof/>
                <w:webHidden/>
              </w:rPr>
              <w:t>8</w:t>
            </w:r>
            <w:r w:rsidR="00F47C17">
              <w:rPr>
                <w:noProof/>
                <w:webHidden/>
              </w:rPr>
              <w:fldChar w:fldCharType="end"/>
            </w:r>
          </w:hyperlink>
        </w:p>
        <w:p w14:paraId="1BF2F433" w14:textId="77777777" w:rsidR="00F47C17" w:rsidRDefault="00377A51">
          <w:pPr>
            <w:pStyle w:val="TOC1"/>
            <w:tabs>
              <w:tab w:val="right" w:leader="dot" w:pos="8630"/>
            </w:tabs>
            <w:rPr>
              <w:noProof/>
            </w:rPr>
          </w:pPr>
          <w:hyperlink w:anchor="_Toc417831392" w:history="1">
            <w:r w:rsidR="00F47C17" w:rsidRPr="006F47B3">
              <w:rPr>
                <w:rStyle w:val="Hyperlink"/>
                <w:noProof/>
              </w:rPr>
              <w:t>Materials/Textures</w:t>
            </w:r>
            <w:r w:rsidR="00F47C17">
              <w:rPr>
                <w:noProof/>
                <w:webHidden/>
              </w:rPr>
              <w:tab/>
            </w:r>
            <w:r w:rsidR="00F47C17">
              <w:rPr>
                <w:noProof/>
                <w:webHidden/>
              </w:rPr>
              <w:fldChar w:fldCharType="begin"/>
            </w:r>
            <w:r w:rsidR="00F47C17">
              <w:rPr>
                <w:noProof/>
                <w:webHidden/>
              </w:rPr>
              <w:instrText xml:space="preserve"> PAGEREF _Toc417831392 \h </w:instrText>
            </w:r>
            <w:r w:rsidR="00F47C17">
              <w:rPr>
                <w:noProof/>
                <w:webHidden/>
              </w:rPr>
            </w:r>
            <w:r w:rsidR="00F47C17">
              <w:rPr>
                <w:noProof/>
                <w:webHidden/>
              </w:rPr>
              <w:fldChar w:fldCharType="separate"/>
            </w:r>
            <w:r w:rsidR="00F47C17">
              <w:rPr>
                <w:noProof/>
                <w:webHidden/>
              </w:rPr>
              <w:t>9</w:t>
            </w:r>
            <w:r w:rsidR="00F47C17">
              <w:rPr>
                <w:noProof/>
                <w:webHidden/>
              </w:rPr>
              <w:fldChar w:fldCharType="end"/>
            </w:r>
          </w:hyperlink>
        </w:p>
        <w:p w14:paraId="528F17A7" w14:textId="77777777" w:rsidR="00F47C17" w:rsidRDefault="00377A51">
          <w:pPr>
            <w:pStyle w:val="TOC1"/>
            <w:tabs>
              <w:tab w:val="right" w:leader="dot" w:pos="8630"/>
            </w:tabs>
            <w:rPr>
              <w:noProof/>
            </w:rPr>
          </w:pPr>
          <w:hyperlink w:anchor="_Toc417831393" w:history="1">
            <w:r w:rsidR="00F47C17" w:rsidRPr="006F47B3">
              <w:rPr>
                <w:rStyle w:val="Hyperlink"/>
                <w:noProof/>
              </w:rPr>
              <w:t>Asset List</w:t>
            </w:r>
            <w:r w:rsidR="00F47C17">
              <w:rPr>
                <w:noProof/>
                <w:webHidden/>
              </w:rPr>
              <w:tab/>
            </w:r>
            <w:r w:rsidR="00F47C17">
              <w:rPr>
                <w:noProof/>
                <w:webHidden/>
              </w:rPr>
              <w:fldChar w:fldCharType="begin"/>
            </w:r>
            <w:r w:rsidR="00F47C17">
              <w:rPr>
                <w:noProof/>
                <w:webHidden/>
              </w:rPr>
              <w:instrText xml:space="preserve"> PAGEREF _Toc417831393 \h </w:instrText>
            </w:r>
            <w:r w:rsidR="00F47C17">
              <w:rPr>
                <w:noProof/>
                <w:webHidden/>
              </w:rPr>
            </w:r>
            <w:r w:rsidR="00F47C17">
              <w:rPr>
                <w:noProof/>
                <w:webHidden/>
              </w:rPr>
              <w:fldChar w:fldCharType="separate"/>
            </w:r>
            <w:r w:rsidR="00F47C17">
              <w:rPr>
                <w:noProof/>
                <w:webHidden/>
              </w:rPr>
              <w:t>9</w:t>
            </w:r>
            <w:r w:rsidR="00F47C17">
              <w:rPr>
                <w:noProof/>
                <w:webHidden/>
              </w:rPr>
              <w:fldChar w:fldCharType="end"/>
            </w:r>
          </w:hyperlink>
        </w:p>
        <w:p w14:paraId="568B3450" w14:textId="77777777" w:rsidR="00F47C17" w:rsidRDefault="00377A51">
          <w:pPr>
            <w:pStyle w:val="TOC2"/>
            <w:tabs>
              <w:tab w:val="right" w:leader="dot" w:pos="8630"/>
            </w:tabs>
            <w:rPr>
              <w:noProof/>
            </w:rPr>
          </w:pPr>
          <w:hyperlink w:anchor="_Toc417831394" w:history="1">
            <w:r w:rsidR="00F47C17" w:rsidRPr="006F47B3">
              <w:rPr>
                <w:rStyle w:val="Hyperlink"/>
                <w:noProof/>
              </w:rPr>
              <w:t>Models:</w:t>
            </w:r>
            <w:r w:rsidR="00F47C17">
              <w:rPr>
                <w:noProof/>
                <w:webHidden/>
              </w:rPr>
              <w:tab/>
            </w:r>
            <w:r w:rsidR="00F47C17">
              <w:rPr>
                <w:noProof/>
                <w:webHidden/>
              </w:rPr>
              <w:fldChar w:fldCharType="begin"/>
            </w:r>
            <w:r w:rsidR="00F47C17">
              <w:rPr>
                <w:noProof/>
                <w:webHidden/>
              </w:rPr>
              <w:instrText xml:space="preserve"> PAGEREF _Toc417831394 \h </w:instrText>
            </w:r>
            <w:r w:rsidR="00F47C17">
              <w:rPr>
                <w:noProof/>
                <w:webHidden/>
              </w:rPr>
            </w:r>
            <w:r w:rsidR="00F47C17">
              <w:rPr>
                <w:noProof/>
                <w:webHidden/>
              </w:rPr>
              <w:fldChar w:fldCharType="separate"/>
            </w:r>
            <w:r w:rsidR="00F47C17">
              <w:rPr>
                <w:noProof/>
                <w:webHidden/>
              </w:rPr>
              <w:t>9</w:t>
            </w:r>
            <w:r w:rsidR="00F47C17">
              <w:rPr>
                <w:noProof/>
                <w:webHidden/>
              </w:rPr>
              <w:fldChar w:fldCharType="end"/>
            </w:r>
          </w:hyperlink>
        </w:p>
        <w:p w14:paraId="3562C851" w14:textId="77777777" w:rsidR="00F47C17" w:rsidRDefault="00377A51">
          <w:pPr>
            <w:pStyle w:val="TOC3"/>
            <w:tabs>
              <w:tab w:val="right" w:leader="dot" w:pos="8630"/>
            </w:tabs>
            <w:rPr>
              <w:noProof/>
            </w:rPr>
          </w:pPr>
          <w:hyperlink w:anchor="_Toc417831395" w:history="1">
            <w:r w:rsidR="00F47C17" w:rsidRPr="006F47B3">
              <w:rPr>
                <w:rStyle w:val="Hyperlink"/>
                <w:noProof/>
              </w:rPr>
              <w:t>Ancient documents</w:t>
            </w:r>
            <w:r w:rsidR="00F47C17">
              <w:rPr>
                <w:noProof/>
                <w:webHidden/>
              </w:rPr>
              <w:tab/>
            </w:r>
            <w:r w:rsidR="00F47C17">
              <w:rPr>
                <w:noProof/>
                <w:webHidden/>
              </w:rPr>
              <w:fldChar w:fldCharType="begin"/>
            </w:r>
            <w:r w:rsidR="00F47C17">
              <w:rPr>
                <w:noProof/>
                <w:webHidden/>
              </w:rPr>
              <w:instrText xml:space="preserve"> PAGEREF _Toc417831395 \h </w:instrText>
            </w:r>
            <w:r w:rsidR="00F47C17">
              <w:rPr>
                <w:noProof/>
                <w:webHidden/>
              </w:rPr>
            </w:r>
            <w:r w:rsidR="00F47C17">
              <w:rPr>
                <w:noProof/>
                <w:webHidden/>
              </w:rPr>
              <w:fldChar w:fldCharType="separate"/>
            </w:r>
            <w:r w:rsidR="00F47C17">
              <w:rPr>
                <w:noProof/>
                <w:webHidden/>
              </w:rPr>
              <w:t>10</w:t>
            </w:r>
            <w:r w:rsidR="00F47C17">
              <w:rPr>
                <w:noProof/>
                <w:webHidden/>
              </w:rPr>
              <w:fldChar w:fldCharType="end"/>
            </w:r>
          </w:hyperlink>
        </w:p>
        <w:p w14:paraId="29AB8A71" w14:textId="77777777" w:rsidR="00F47C17" w:rsidRDefault="00377A51">
          <w:pPr>
            <w:pStyle w:val="TOC3"/>
            <w:tabs>
              <w:tab w:val="right" w:leader="dot" w:pos="8630"/>
            </w:tabs>
            <w:rPr>
              <w:noProof/>
            </w:rPr>
          </w:pPr>
          <w:hyperlink w:anchor="_Toc417831396" w:history="1">
            <w:r w:rsidR="00F47C17" w:rsidRPr="006F47B3">
              <w:rPr>
                <w:rStyle w:val="Hyperlink"/>
                <w:noProof/>
              </w:rPr>
              <w:t>Ancient plate</w:t>
            </w:r>
            <w:r w:rsidR="00F47C17">
              <w:rPr>
                <w:noProof/>
                <w:webHidden/>
              </w:rPr>
              <w:tab/>
            </w:r>
            <w:r w:rsidR="00F47C17">
              <w:rPr>
                <w:noProof/>
                <w:webHidden/>
              </w:rPr>
              <w:fldChar w:fldCharType="begin"/>
            </w:r>
            <w:r w:rsidR="00F47C17">
              <w:rPr>
                <w:noProof/>
                <w:webHidden/>
              </w:rPr>
              <w:instrText xml:space="preserve"> PAGEREF _Toc417831396 \h </w:instrText>
            </w:r>
            <w:r w:rsidR="00F47C17">
              <w:rPr>
                <w:noProof/>
                <w:webHidden/>
              </w:rPr>
            </w:r>
            <w:r w:rsidR="00F47C17">
              <w:rPr>
                <w:noProof/>
                <w:webHidden/>
              </w:rPr>
              <w:fldChar w:fldCharType="separate"/>
            </w:r>
            <w:r w:rsidR="00F47C17">
              <w:rPr>
                <w:noProof/>
                <w:webHidden/>
              </w:rPr>
              <w:t>12</w:t>
            </w:r>
            <w:r w:rsidR="00F47C17">
              <w:rPr>
                <w:noProof/>
                <w:webHidden/>
              </w:rPr>
              <w:fldChar w:fldCharType="end"/>
            </w:r>
          </w:hyperlink>
        </w:p>
        <w:p w14:paraId="34EAE1AD" w14:textId="77777777" w:rsidR="00F47C17" w:rsidRDefault="00377A51">
          <w:pPr>
            <w:pStyle w:val="TOC3"/>
            <w:tabs>
              <w:tab w:val="right" w:leader="dot" w:pos="8630"/>
            </w:tabs>
            <w:rPr>
              <w:noProof/>
            </w:rPr>
          </w:pPr>
          <w:hyperlink w:anchor="_Toc417831397" w:history="1">
            <w:r w:rsidR="00F47C17" w:rsidRPr="006F47B3">
              <w:rPr>
                <w:rStyle w:val="Hyperlink"/>
                <w:noProof/>
              </w:rPr>
              <w:t>Ancient tablet</w:t>
            </w:r>
            <w:r w:rsidR="00F47C17">
              <w:rPr>
                <w:noProof/>
                <w:webHidden/>
              </w:rPr>
              <w:tab/>
            </w:r>
            <w:r w:rsidR="00F47C17">
              <w:rPr>
                <w:noProof/>
                <w:webHidden/>
              </w:rPr>
              <w:fldChar w:fldCharType="begin"/>
            </w:r>
            <w:r w:rsidR="00F47C17">
              <w:rPr>
                <w:noProof/>
                <w:webHidden/>
              </w:rPr>
              <w:instrText xml:space="preserve"> PAGEREF _Toc417831397 \h </w:instrText>
            </w:r>
            <w:r w:rsidR="00F47C17">
              <w:rPr>
                <w:noProof/>
                <w:webHidden/>
              </w:rPr>
            </w:r>
            <w:r w:rsidR="00F47C17">
              <w:rPr>
                <w:noProof/>
                <w:webHidden/>
              </w:rPr>
              <w:fldChar w:fldCharType="separate"/>
            </w:r>
            <w:r w:rsidR="00F47C17">
              <w:rPr>
                <w:noProof/>
                <w:webHidden/>
              </w:rPr>
              <w:t>13</w:t>
            </w:r>
            <w:r w:rsidR="00F47C17">
              <w:rPr>
                <w:noProof/>
                <w:webHidden/>
              </w:rPr>
              <w:fldChar w:fldCharType="end"/>
            </w:r>
          </w:hyperlink>
        </w:p>
        <w:p w14:paraId="31E06E69" w14:textId="77777777" w:rsidR="00F47C17" w:rsidRDefault="00377A51">
          <w:pPr>
            <w:pStyle w:val="TOC3"/>
            <w:tabs>
              <w:tab w:val="right" w:leader="dot" w:pos="8630"/>
            </w:tabs>
            <w:rPr>
              <w:noProof/>
            </w:rPr>
          </w:pPr>
          <w:hyperlink w:anchor="_Toc417831398" w:history="1">
            <w:r w:rsidR="00F47C17" w:rsidRPr="006F47B3">
              <w:rPr>
                <w:rStyle w:val="Hyperlink"/>
                <w:noProof/>
              </w:rPr>
              <w:t>Armor pick-up item</w:t>
            </w:r>
            <w:r w:rsidR="00F47C17">
              <w:rPr>
                <w:noProof/>
                <w:webHidden/>
              </w:rPr>
              <w:tab/>
            </w:r>
            <w:r w:rsidR="00F47C17">
              <w:rPr>
                <w:noProof/>
                <w:webHidden/>
              </w:rPr>
              <w:fldChar w:fldCharType="begin"/>
            </w:r>
            <w:r w:rsidR="00F47C17">
              <w:rPr>
                <w:noProof/>
                <w:webHidden/>
              </w:rPr>
              <w:instrText xml:space="preserve"> PAGEREF _Toc417831398 \h </w:instrText>
            </w:r>
            <w:r w:rsidR="00F47C17">
              <w:rPr>
                <w:noProof/>
                <w:webHidden/>
              </w:rPr>
            </w:r>
            <w:r w:rsidR="00F47C17">
              <w:rPr>
                <w:noProof/>
                <w:webHidden/>
              </w:rPr>
              <w:fldChar w:fldCharType="separate"/>
            </w:r>
            <w:r w:rsidR="00F47C17">
              <w:rPr>
                <w:noProof/>
                <w:webHidden/>
              </w:rPr>
              <w:t>14</w:t>
            </w:r>
            <w:r w:rsidR="00F47C17">
              <w:rPr>
                <w:noProof/>
                <w:webHidden/>
              </w:rPr>
              <w:fldChar w:fldCharType="end"/>
            </w:r>
          </w:hyperlink>
        </w:p>
        <w:p w14:paraId="09F86D57" w14:textId="77777777" w:rsidR="00F47C17" w:rsidRDefault="00377A51">
          <w:pPr>
            <w:pStyle w:val="TOC3"/>
            <w:tabs>
              <w:tab w:val="right" w:leader="dot" w:pos="8630"/>
            </w:tabs>
            <w:rPr>
              <w:noProof/>
            </w:rPr>
          </w:pPr>
          <w:hyperlink w:anchor="_Toc417831399" w:history="1">
            <w:r w:rsidR="00F47C17" w:rsidRPr="006F47B3">
              <w:rPr>
                <w:rStyle w:val="Hyperlink"/>
                <w:noProof/>
              </w:rPr>
              <w:t>Autopsy table</w:t>
            </w:r>
            <w:r w:rsidR="00F47C17">
              <w:rPr>
                <w:noProof/>
                <w:webHidden/>
              </w:rPr>
              <w:tab/>
            </w:r>
            <w:r w:rsidR="00F47C17">
              <w:rPr>
                <w:noProof/>
                <w:webHidden/>
              </w:rPr>
              <w:fldChar w:fldCharType="begin"/>
            </w:r>
            <w:r w:rsidR="00F47C17">
              <w:rPr>
                <w:noProof/>
                <w:webHidden/>
              </w:rPr>
              <w:instrText xml:space="preserve"> PAGEREF _Toc417831399 \h </w:instrText>
            </w:r>
            <w:r w:rsidR="00F47C17">
              <w:rPr>
                <w:noProof/>
                <w:webHidden/>
              </w:rPr>
            </w:r>
            <w:r w:rsidR="00F47C17">
              <w:rPr>
                <w:noProof/>
                <w:webHidden/>
              </w:rPr>
              <w:fldChar w:fldCharType="separate"/>
            </w:r>
            <w:r w:rsidR="00F47C17">
              <w:rPr>
                <w:noProof/>
                <w:webHidden/>
              </w:rPr>
              <w:t>15</w:t>
            </w:r>
            <w:r w:rsidR="00F47C17">
              <w:rPr>
                <w:noProof/>
                <w:webHidden/>
              </w:rPr>
              <w:fldChar w:fldCharType="end"/>
            </w:r>
          </w:hyperlink>
        </w:p>
        <w:p w14:paraId="1A87691E" w14:textId="77777777" w:rsidR="00F47C17" w:rsidRDefault="00377A51">
          <w:pPr>
            <w:pStyle w:val="TOC3"/>
            <w:tabs>
              <w:tab w:val="right" w:leader="dot" w:pos="8630"/>
            </w:tabs>
            <w:rPr>
              <w:noProof/>
            </w:rPr>
          </w:pPr>
          <w:hyperlink w:anchor="_Toc417831400" w:history="1">
            <w:r w:rsidR="00F47C17" w:rsidRPr="006F47B3">
              <w:rPr>
                <w:rStyle w:val="Hyperlink"/>
                <w:noProof/>
              </w:rPr>
              <w:t>Baton</w:t>
            </w:r>
            <w:r w:rsidR="00F47C17">
              <w:rPr>
                <w:noProof/>
                <w:webHidden/>
              </w:rPr>
              <w:tab/>
            </w:r>
            <w:r w:rsidR="00F47C17">
              <w:rPr>
                <w:noProof/>
                <w:webHidden/>
              </w:rPr>
              <w:fldChar w:fldCharType="begin"/>
            </w:r>
            <w:r w:rsidR="00F47C17">
              <w:rPr>
                <w:noProof/>
                <w:webHidden/>
              </w:rPr>
              <w:instrText xml:space="preserve"> PAGEREF _Toc417831400 \h </w:instrText>
            </w:r>
            <w:r w:rsidR="00F47C17">
              <w:rPr>
                <w:noProof/>
                <w:webHidden/>
              </w:rPr>
            </w:r>
            <w:r w:rsidR="00F47C17">
              <w:rPr>
                <w:noProof/>
                <w:webHidden/>
              </w:rPr>
              <w:fldChar w:fldCharType="separate"/>
            </w:r>
            <w:r w:rsidR="00F47C17">
              <w:rPr>
                <w:noProof/>
                <w:webHidden/>
              </w:rPr>
              <w:t>16</w:t>
            </w:r>
            <w:r w:rsidR="00F47C17">
              <w:rPr>
                <w:noProof/>
                <w:webHidden/>
              </w:rPr>
              <w:fldChar w:fldCharType="end"/>
            </w:r>
          </w:hyperlink>
        </w:p>
        <w:p w14:paraId="57D85473" w14:textId="77777777" w:rsidR="00F47C17" w:rsidRDefault="00377A51">
          <w:pPr>
            <w:pStyle w:val="TOC3"/>
            <w:tabs>
              <w:tab w:val="right" w:leader="dot" w:pos="8630"/>
            </w:tabs>
            <w:rPr>
              <w:noProof/>
            </w:rPr>
          </w:pPr>
          <w:hyperlink w:anchor="_Toc417831401" w:history="1">
            <w:r w:rsidR="00F47C17" w:rsidRPr="006F47B3">
              <w:rPr>
                <w:rStyle w:val="Hyperlink"/>
                <w:noProof/>
              </w:rPr>
              <w:t>Bench</w:t>
            </w:r>
            <w:r w:rsidR="00F47C17">
              <w:rPr>
                <w:noProof/>
                <w:webHidden/>
              </w:rPr>
              <w:tab/>
            </w:r>
            <w:r w:rsidR="00F47C17">
              <w:rPr>
                <w:noProof/>
                <w:webHidden/>
              </w:rPr>
              <w:fldChar w:fldCharType="begin"/>
            </w:r>
            <w:r w:rsidR="00F47C17">
              <w:rPr>
                <w:noProof/>
                <w:webHidden/>
              </w:rPr>
              <w:instrText xml:space="preserve"> PAGEREF _Toc417831401 \h </w:instrText>
            </w:r>
            <w:r w:rsidR="00F47C17">
              <w:rPr>
                <w:noProof/>
                <w:webHidden/>
              </w:rPr>
            </w:r>
            <w:r w:rsidR="00F47C17">
              <w:rPr>
                <w:noProof/>
                <w:webHidden/>
              </w:rPr>
              <w:fldChar w:fldCharType="separate"/>
            </w:r>
            <w:r w:rsidR="00F47C17">
              <w:rPr>
                <w:noProof/>
                <w:webHidden/>
              </w:rPr>
              <w:t>17</w:t>
            </w:r>
            <w:r w:rsidR="00F47C17">
              <w:rPr>
                <w:noProof/>
                <w:webHidden/>
              </w:rPr>
              <w:fldChar w:fldCharType="end"/>
            </w:r>
          </w:hyperlink>
        </w:p>
        <w:p w14:paraId="212CB498" w14:textId="77777777" w:rsidR="00F47C17" w:rsidRDefault="00377A51">
          <w:pPr>
            <w:pStyle w:val="TOC3"/>
            <w:tabs>
              <w:tab w:val="right" w:leader="dot" w:pos="8630"/>
            </w:tabs>
            <w:rPr>
              <w:noProof/>
            </w:rPr>
          </w:pPr>
          <w:hyperlink w:anchor="_Toc417831402" w:history="1">
            <w:r w:rsidR="00F47C17" w:rsidRPr="006F47B3">
              <w:rPr>
                <w:rStyle w:val="Hyperlink"/>
                <w:noProof/>
              </w:rPr>
              <w:t>Bomb</w:t>
            </w:r>
            <w:r w:rsidR="00F47C17">
              <w:rPr>
                <w:noProof/>
                <w:webHidden/>
              </w:rPr>
              <w:tab/>
            </w:r>
            <w:r w:rsidR="00F47C17">
              <w:rPr>
                <w:noProof/>
                <w:webHidden/>
              </w:rPr>
              <w:fldChar w:fldCharType="begin"/>
            </w:r>
            <w:r w:rsidR="00F47C17">
              <w:rPr>
                <w:noProof/>
                <w:webHidden/>
              </w:rPr>
              <w:instrText xml:space="preserve"> PAGEREF _Toc417831402 \h </w:instrText>
            </w:r>
            <w:r w:rsidR="00F47C17">
              <w:rPr>
                <w:noProof/>
                <w:webHidden/>
              </w:rPr>
            </w:r>
            <w:r w:rsidR="00F47C17">
              <w:rPr>
                <w:noProof/>
                <w:webHidden/>
              </w:rPr>
              <w:fldChar w:fldCharType="separate"/>
            </w:r>
            <w:r w:rsidR="00F47C17">
              <w:rPr>
                <w:noProof/>
                <w:webHidden/>
              </w:rPr>
              <w:t>18</w:t>
            </w:r>
            <w:r w:rsidR="00F47C17">
              <w:rPr>
                <w:noProof/>
                <w:webHidden/>
              </w:rPr>
              <w:fldChar w:fldCharType="end"/>
            </w:r>
          </w:hyperlink>
        </w:p>
        <w:p w14:paraId="4B18E583" w14:textId="77777777" w:rsidR="00F47C17" w:rsidRDefault="00377A51">
          <w:pPr>
            <w:pStyle w:val="TOC3"/>
            <w:tabs>
              <w:tab w:val="right" w:leader="dot" w:pos="8630"/>
            </w:tabs>
            <w:rPr>
              <w:noProof/>
            </w:rPr>
          </w:pPr>
          <w:hyperlink w:anchor="_Toc417831403" w:history="1">
            <w:r w:rsidR="00F47C17" w:rsidRPr="006F47B3">
              <w:rPr>
                <w:rStyle w:val="Hyperlink"/>
                <w:noProof/>
              </w:rPr>
              <w:t>Cannon</w:t>
            </w:r>
            <w:r w:rsidR="00F47C17">
              <w:rPr>
                <w:noProof/>
                <w:webHidden/>
              </w:rPr>
              <w:tab/>
            </w:r>
            <w:r w:rsidR="00F47C17">
              <w:rPr>
                <w:noProof/>
                <w:webHidden/>
              </w:rPr>
              <w:fldChar w:fldCharType="begin"/>
            </w:r>
            <w:r w:rsidR="00F47C17">
              <w:rPr>
                <w:noProof/>
                <w:webHidden/>
              </w:rPr>
              <w:instrText xml:space="preserve"> PAGEREF _Toc417831403 \h </w:instrText>
            </w:r>
            <w:r w:rsidR="00F47C17">
              <w:rPr>
                <w:noProof/>
                <w:webHidden/>
              </w:rPr>
            </w:r>
            <w:r w:rsidR="00F47C17">
              <w:rPr>
                <w:noProof/>
                <w:webHidden/>
              </w:rPr>
              <w:fldChar w:fldCharType="separate"/>
            </w:r>
            <w:r w:rsidR="00F47C17">
              <w:rPr>
                <w:noProof/>
                <w:webHidden/>
              </w:rPr>
              <w:t>19</w:t>
            </w:r>
            <w:r w:rsidR="00F47C17">
              <w:rPr>
                <w:noProof/>
                <w:webHidden/>
              </w:rPr>
              <w:fldChar w:fldCharType="end"/>
            </w:r>
          </w:hyperlink>
        </w:p>
        <w:p w14:paraId="1529B892" w14:textId="77777777" w:rsidR="00F47C17" w:rsidRDefault="00377A51">
          <w:pPr>
            <w:pStyle w:val="TOC3"/>
            <w:tabs>
              <w:tab w:val="right" w:leader="dot" w:pos="8630"/>
            </w:tabs>
            <w:rPr>
              <w:noProof/>
            </w:rPr>
          </w:pPr>
          <w:hyperlink w:anchor="_Toc417831404" w:history="1">
            <w:r w:rsidR="00F47C17" w:rsidRPr="006F47B3">
              <w:rPr>
                <w:rStyle w:val="Hyperlink"/>
                <w:noProof/>
              </w:rPr>
              <w:t>Car – blue</w:t>
            </w:r>
            <w:r w:rsidR="00F47C17">
              <w:rPr>
                <w:noProof/>
                <w:webHidden/>
              </w:rPr>
              <w:tab/>
            </w:r>
            <w:r w:rsidR="00F47C17">
              <w:rPr>
                <w:noProof/>
                <w:webHidden/>
              </w:rPr>
              <w:fldChar w:fldCharType="begin"/>
            </w:r>
            <w:r w:rsidR="00F47C17">
              <w:rPr>
                <w:noProof/>
                <w:webHidden/>
              </w:rPr>
              <w:instrText xml:space="preserve"> PAGEREF _Toc417831404 \h </w:instrText>
            </w:r>
            <w:r w:rsidR="00F47C17">
              <w:rPr>
                <w:noProof/>
                <w:webHidden/>
              </w:rPr>
            </w:r>
            <w:r w:rsidR="00F47C17">
              <w:rPr>
                <w:noProof/>
                <w:webHidden/>
              </w:rPr>
              <w:fldChar w:fldCharType="separate"/>
            </w:r>
            <w:r w:rsidR="00F47C17">
              <w:rPr>
                <w:noProof/>
                <w:webHidden/>
              </w:rPr>
              <w:t>20</w:t>
            </w:r>
            <w:r w:rsidR="00F47C17">
              <w:rPr>
                <w:noProof/>
                <w:webHidden/>
              </w:rPr>
              <w:fldChar w:fldCharType="end"/>
            </w:r>
          </w:hyperlink>
        </w:p>
        <w:p w14:paraId="7C9A74AE" w14:textId="77777777" w:rsidR="00F47C17" w:rsidRDefault="00377A51">
          <w:pPr>
            <w:pStyle w:val="TOC3"/>
            <w:tabs>
              <w:tab w:val="right" w:leader="dot" w:pos="8630"/>
            </w:tabs>
            <w:rPr>
              <w:noProof/>
            </w:rPr>
          </w:pPr>
          <w:hyperlink w:anchor="_Toc417831405" w:history="1">
            <w:r w:rsidR="00F47C17" w:rsidRPr="006F47B3">
              <w:rPr>
                <w:rStyle w:val="Hyperlink"/>
                <w:noProof/>
              </w:rPr>
              <w:t>car – green</w:t>
            </w:r>
            <w:r w:rsidR="00F47C17">
              <w:rPr>
                <w:noProof/>
                <w:webHidden/>
              </w:rPr>
              <w:tab/>
            </w:r>
            <w:r w:rsidR="00F47C17">
              <w:rPr>
                <w:noProof/>
                <w:webHidden/>
              </w:rPr>
              <w:fldChar w:fldCharType="begin"/>
            </w:r>
            <w:r w:rsidR="00F47C17">
              <w:rPr>
                <w:noProof/>
                <w:webHidden/>
              </w:rPr>
              <w:instrText xml:space="preserve"> PAGEREF _Toc417831405 \h </w:instrText>
            </w:r>
            <w:r w:rsidR="00F47C17">
              <w:rPr>
                <w:noProof/>
                <w:webHidden/>
              </w:rPr>
            </w:r>
            <w:r w:rsidR="00F47C17">
              <w:rPr>
                <w:noProof/>
                <w:webHidden/>
              </w:rPr>
              <w:fldChar w:fldCharType="separate"/>
            </w:r>
            <w:r w:rsidR="00F47C17">
              <w:rPr>
                <w:noProof/>
                <w:webHidden/>
              </w:rPr>
              <w:t>21</w:t>
            </w:r>
            <w:r w:rsidR="00F47C17">
              <w:rPr>
                <w:noProof/>
                <w:webHidden/>
              </w:rPr>
              <w:fldChar w:fldCharType="end"/>
            </w:r>
          </w:hyperlink>
        </w:p>
        <w:p w14:paraId="4C7B2787" w14:textId="77777777" w:rsidR="00F47C17" w:rsidRDefault="00377A51">
          <w:pPr>
            <w:pStyle w:val="TOC3"/>
            <w:tabs>
              <w:tab w:val="right" w:leader="dot" w:pos="8630"/>
            </w:tabs>
            <w:rPr>
              <w:noProof/>
            </w:rPr>
          </w:pPr>
          <w:hyperlink w:anchor="_Toc417831406" w:history="1">
            <w:r w:rsidR="00F47C17" w:rsidRPr="006F47B3">
              <w:rPr>
                <w:rStyle w:val="Hyperlink"/>
                <w:noProof/>
              </w:rPr>
              <w:t>car – red</w:t>
            </w:r>
            <w:r w:rsidR="00F47C17">
              <w:rPr>
                <w:noProof/>
                <w:webHidden/>
              </w:rPr>
              <w:tab/>
            </w:r>
            <w:r w:rsidR="00F47C17">
              <w:rPr>
                <w:noProof/>
                <w:webHidden/>
              </w:rPr>
              <w:fldChar w:fldCharType="begin"/>
            </w:r>
            <w:r w:rsidR="00F47C17">
              <w:rPr>
                <w:noProof/>
                <w:webHidden/>
              </w:rPr>
              <w:instrText xml:space="preserve"> PAGEREF _Toc417831406 \h </w:instrText>
            </w:r>
            <w:r w:rsidR="00F47C17">
              <w:rPr>
                <w:noProof/>
                <w:webHidden/>
              </w:rPr>
            </w:r>
            <w:r w:rsidR="00F47C17">
              <w:rPr>
                <w:noProof/>
                <w:webHidden/>
              </w:rPr>
              <w:fldChar w:fldCharType="separate"/>
            </w:r>
            <w:r w:rsidR="00F47C17">
              <w:rPr>
                <w:noProof/>
                <w:webHidden/>
              </w:rPr>
              <w:t>22</w:t>
            </w:r>
            <w:r w:rsidR="00F47C17">
              <w:rPr>
                <w:noProof/>
                <w:webHidden/>
              </w:rPr>
              <w:fldChar w:fldCharType="end"/>
            </w:r>
          </w:hyperlink>
        </w:p>
        <w:p w14:paraId="2BA84AAC" w14:textId="77777777" w:rsidR="00F47C17" w:rsidRDefault="00377A51">
          <w:pPr>
            <w:pStyle w:val="TOC3"/>
            <w:tabs>
              <w:tab w:val="right" w:leader="dot" w:pos="8630"/>
            </w:tabs>
            <w:rPr>
              <w:noProof/>
            </w:rPr>
          </w:pPr>
          <w:hyperlink w:anchor="_Toc417831407" w:history="1">
            <w:r w:rsidR="00F47C17" w:rsidRPr="006F47B3">
              <w:rPr>
                <w:rStyle w:val="Hyperlink"/>
                <w:noProof/>
              </w:rPr>
              <w:t>car – yellow</w:t>
            </w:r>
            <w:r w:rsidR="00F47C17">
              <w:rPr>
                <w:noProof/>
                <w:webHidden/>
              </w:rPr>
              <w:tab/>
            </w:r>
            <w:r w:rsidR="00F47C17">
              <w:rPr>
                <w:noProof/>
                <w:webHidden/>
              </w:rPr>
              <w:fldChar w:fldCharType="begin"/>
            </w:r>
            <w:r w:rsidR="00F47C17">
              <w:rPr>
                <w:noProof/>
                <w:webHidden/>
              </w:rPr>
              <w:instrText xml:space="preserve"> PAGEREF _Toc417831407 \h </w:instrText>
            </w:r>
            <w:r w:rsidR="00F47C17">
              <w:rPr>
                <w:noProof/>
                <w:webHidden/>
              </w:rPr>
            </w:r>
            <w:r w:rsidR="00F47C17">
              <w:rPr>
                <w:noProof/>
                <w:webHidden/>
              </w:rPr>
              <w:fldChar w:fldCharType="separate"/>
            </w:r>
            <w:r w:rsidR="00F47C17">
              <w:rPr>
                <w:noProof/>
                <w:webHidden/>
              </w:rPr>
              <w:t>23</w:t>
            </w:r>
            <w:r w:rsidR="00F47C17">
              <w:rPr>
                <w:noProof/>
                <w:webHidden/>
              </w:rPr>
              <w:fldChar w:fldCharType="end"/>
            </w:r>
          </w:hyperlink>
        </w:p>
        <w:p w14:paraId="72458026" w14:textId="77777777" w:rsidR="00F47C17" w:rsidRDefault="00377A51">
          <w:pPr>
            <w:pStyle w:val="TOC3"/>
            <w:tabs>
              <w:tab w:val="right" w:leader="dot" w:pos="8630"/>
            </w:tabs>
            <w:rPr>
              <w:noProof/>
            </w:rPr>
          </w:pPr>
          <w:hyperlink w:anchor="_Toc417831408" w:history="1">
            <w:r w:rsidR="00F47C17" w:rsidRPr="006F47B3">
              <w:rPr>
                <w:rStyle w:val="Hyperlink"/>
                <w:noProof/>
              </w:rPr>
              <w:t>Column</w:t>
            </w:r>
            <w:r w:rsidR="00F47C17">
              <w:rPr>
                <w:noProof/>
                <w:webHidden/>
              </w:rPr>
              <w:tab/>
            </w:r>
            <w:r w:rsidR="00F47C17">
              <w:rPr>
                <w:noProof/>
                <w:webHidden/>
              </w:rPr>
              <w:fldChar w:fldCharType="begin"/>
            </w:r>
            <w:r w:rsidR="00F47C17">
              <w:rPr>
                <w:noProof/>
                <w:webHidden/>
              </w:rPr>
              <w:instrText xml:space="preserve"> PAGEREF _Toc417831408 \h </w:instrText>
            </w:r>
            <w:r w:rsidR="00F47C17">
              <w:rPr>
                <w:noProof/>
                <w:webHidden/>
              </w:rPr>
            </w:r>
            <w:r w:rsidR="00F47C17">
              <w:rPr>
                <w:noProof/>
                <w:webHidden/>
              </w:rPr>
              <w:fldChar w:fldCharType="separate"/>
            </w:r>
            <w:r w:rsidR="00F47C17">
              <w:rPr>
                <w:noProof/>
                <w:webHidden/>
              </w:rPr>
              <w:t>24</w:t>
            </w:r>
            <w:r w:rsidR="00F47C17">
              <w:rPr>
                <w:noProof/>
                <w:webHidden/>
              </w:rPr>
              <w:fldChar w:fldCharType="end"/>
            </w:r>
          </w:hyperlink>
        </w:p>
        <w:p w14:paraId="6F521F92" w14:textId="77777777" w:rsidR="00F47C17" w:rsidRDefault="00377A51">
          <w:pPr>
            <w:pStyle w:val="TOC3"/>
            <w:tabs>
              <w:tab w:val="right" w:leader="dot" w:pos="8630"/>
            </w:tabs>
            <w:rPr>
              <w:noProof/>
            </w:rPr>
          </w:pPr>
          <w:hyperlink w:anchor="_Toc417831409" w:history="1">
            <w:r w:rsidR="00F47C17" w:rsidRPr="006F47B3">
              <w:rPr>
                <w:rStyle w:val="Hyperlink"/>
                <w:noProof/>
              </w:rPr>
              <w:t>Display cube</w:t>
            </w:r>
            <w:r w:rsidR="00F47C17">
              <w:rPr>
                <w:noProof/>
                <w:webHidden/>
              </w:rPr>
              <w:tab/>
            </w:r>
            <w:r w:rsidR="00F47C17">
              <w:rPr>
                <w:noProof/>
                <w:webHidden/>
              </w:rPr>
              <w:fldChar w:fldCharType="begin"/>
            </w:r>
            <w:r w:rsidR="00F47C17">
              <w:rPr>
                <w:noProof/>
                <w:webHidden/>
              </w:rPr>
              <w:instrText xml:space="preserve"> PAGEREF _Toc417831409 \h </w:instrText>
            </w:r>
            <w:r w:rsidR="00F47C17">
              <w:rPr>
                <w:noProof/>
                <w:webHidden/>
              </w:rPr>
            </w:r>
            <w:r w:rsidR="00F47C17">
              <w:rPr>
                <w:noProof/>
                <w:webHidden/>
              </w:rPr>
              <w:fldChar w:fldCharType="separate"/>
            </w:r>
            <w:r w:rsidR="00F47C17">
              <w:rPr>
                <w:noProof/>
                <w:webHidden/>
              </w:rPr>
              <w:t>25</w:t>
            </w:r>
            <w:r w:rsidR="00F47C17">
              <w:rPr>
                <w:noProof/>
                <w:webHidden/>
              </w:rPr>
              <w:fldChar w:fldCharType="end"/>
            </w:r>
          </w:hyperlink>
        </w:p>
        <w:p w14:paraId="3C92284A" w14:textId="77777777" w:rsidR="00F47C17" w:rsidRDefault="00377A51">
          <w:pPr>
            <w:pStyle w:val="TOC3"/>
            <w:tabs>
              <w:tab w:val="right" w:leader="dot" w:pos="8630"/>
            </w:tabs>
            <w:rPr>
              <w:noProof/>
            </w:rPr>
          </w:pPr>
          <w:hyperlink w:anchor="_Toc417831410" w:history="1">
            <w:r w:rsidR="00F47C17" w:rsidRPr="006F47B3">
              <w:rPr>
                <w:rStyle w:val="Hyperlink"/>
                <w:noProof/>
              </w:rPr>
              <w:t>Door</w:t>
            </w:r>
            <w:r w:rsidR="00F47C17">
              <w:rPr>
                <w:noProof/>
                <w:webHidden/>
              </w:rPr>
              <w:tab/>
            </w:r>
            <w:r w:rsidR="00F47C17">
              <w:rPr>
                <w:noProof/>
                <w:webHidden/>
              </w:rPr>
              <w:fldChar w:fldCharType="begin"/>
            </w:r>
            <w:r w:rsidR="00F47C17">
              <w:rPr>
                <w:noProof/>
                <w:webHidden/>
              </w:rPr>
              <w:instrText xml:space="preserve"> PAGEREF _Toc417831410 \h </w:instrText>
            </w:r>
            <w:r w:rsidR="00F47C17">
              <w:rPr>
                <w:noProof/>
                <w:webHidden/>
              </w:rPr>
            </w:r>
            <w:r w:rsidR="00F47C17">
              <w:rPr>
                <w:noProof/>
                <w:webHidden/>
              </w:rPr>
              <w:fldChar w:fldCharType="separate"/>
            </w:r>
            <w:r w:rsidR="00F47C17">
              <w:rPr>
                <w:noProof/>
                <w:webHidden/>
              </w:rPr>
              <w:t>26</w:t>
            </w:r>
            <w:r w:rsidR="00F47C17">
              <w:rPr>
                <w:noProof/>
                <w:webHidden/>
              </w:rPr>
              <w:fldChar w:fldCharType="end"/>
            </w:r>
          </w:hyperlink>
        </w:p>
        <w:p w14:paraId="4E206949" w14:textId="77777777" w:rsidR="00F47C17" w:rsidRDefault="00377A51">
          <w:pPr>
            <w:pStyle w:val="TOC3"/>
            <w:tabs>
              <w:tab w:val="right" w:leader="dot" w:pos="8630"/>
            </w:tabs>
            <w:rPr>
              <w:noProof/>
            </w:rPr>
          </w:pPr>
          <w:hyperlink w:anchor="_Toc417831411" w:history="1">
            <w:r w:rsidR="00F47C17" w:rsidRPr="006F47B3">
              <w:rPr>
                <w:rStyle w:val="Hyperlink"/>
                <w:noProof/>
              </w:rPr>
              <w:t>Fence post</w:t>
            </w:r>
            <w:r w:rsidR="00F47C17">
              <w:rPr>
                <w:noProof/>
                <w:webHidden/>
              </w:rPr>
              <w:tab/>
            </w:r>
            <w:r w:rsidR="00F47C17">
              <w:rPr>
                <w:noProof/>
                <w:webHidden/>
              </w:rPr>
              <w:fldChar w:fldCharType="begin"/>
            </w:r>
            <w:r w:rsidR="00F47C17">
              <w:rPr>
                <w:noProof/>
                <w:webHidden/>
              </w:rPr>
              <w:instrText xml:space="preserve"> PAGEREF _Toc417831411 \h </w:instrText>
            </w:r>
            <w:r w:rsidR="00F47C17">
              <w:rPr>
                <w:noProof/>
                <w:webHidden/>
              </w:rPr>
            </w:r>
            <w:r w:rsidR="00F47C17">
              <w:rPr>
                <w:noProof/>
                <w:webHidden/>
              </w:rPr>
              <w:fldChar w:fldCharType="separate"/>
            </w:r>
            <w:r w:rsidR="00F47C17">
              <w:rPr>
                <w:noProof/>
                <w:webHidden/>
              </w:rPr>
              <w:t>27</w:t>
            </w:r>
            <w:r w:rsidR="00F47C17">
              <w:rPr>
                <w:noProof/>
                <w:webHidden/>
              </w:rPr>
              <w:fldChar w:fldCharType="end"/>
            </w:r>
          </w:hyperlink>
        </w:p>
        <w:p w14:paraId="4C73FD85" w14:textId="77777777" w:rsidR="00F47C17" w:rsidRDefault="00377A51">
          <w:pPr>
            <w:pStyle w:val="TOC3"/>
            <w:tabs>
              <w:tab w:val="right" w:leader="dot" w:pos="8630"/>
            </w:tabs>
            <w:rPr>
              <w:noProof/>
            </w:rPr>
          </w:pPr>
          <w:hyperlink w:anchor="_Toc417831412" w:history="1">
            <w:r w:rsidR="00F47C17" w:rsidRPr="006F47B3">
              <w:rPr>
                <w:rStyle w:val="Hyperlink"/>
                <w:noProof/>
              </w:rPr>
              <w:t>Gore Pile</w:t>
            </w:r>
            <w:r w:rsidR="00F47C17">
              <w:rPr>
                <w:noProof/>
                <w:webHidden/>
              </w:rPr>
              <w:tab/>
            </w:r>
            <w:r w:rsidR="00F47C17">
              <w:rPr>
                <w:noProof/>
                <w:webHidden/>
              </w:rPr>
              <w:fldChar w:fldCharType="begin"/>
            </w:r>
            <w:r w:rsidR="00F47C17">
              <w:rPr>
                <w:noProof/>
                <w:webHidden/>
              </w:rPr>
              <w:instrText xml:space="preserve"> PAGEREF _Toc417831412 \h </w:instrText>
            </w:r>
            <w:r w:rsidR="00F47C17">
              <w:rPr>
                <w:noProof/>
                <w:webHidden/>
              </w:rPr>
            </w:r>
            <w:r w:rsidR="00F47C17">
              <w:rPr>
                <w:noProof/>
                <w:webHidden/>
              </w:rPr>
              <w:fldChar w:fldCharType="separate"/>
            </w:r>
            <w:r w:rsidR="00F47C17">
              <w:rPr>
                <w:noProof/>
                <w:webHidden/>
              </w:rPr>
              <w:t>28</w:t>
            </w:r>
            <w:r w:rsidR="00F47C17">
              <w:rPr>
                <w:noProof/>
                <w:webHidden/>
              </w:rPr>
              <w:fldChar w:fldCharType="end"/>
            </w:r>
          </w:hyperlink>
        </w:p>
        <w:p w14:paraId="18D1B5A7" w14:textId="77777777" w:rsidR="00F47C17" w:rsidRDefault="00377A51">
          <w:pPr>
            <w:pStyle w:val="TOC3"/>
            <w:tabs>
              <w:tab w:val="right" w:leader="dot" w:pos="8630"/>
            </w:tabs>
            <w:rPr>
              <w:noProof/>
            </w:rPr>
          </w:pPr>
          <w:hyperlink w:anchor="_Toc417831413" w:history="1">
            <w:r w:rsidR="00F47C17" w:rsidRPr="006F47B3">
              <w:rPr>
                <w:rStyle w:val="Hyperlink"/>
                <w:noProof/>
              </w:rPr>
              <w:t>Grenade from the future</w:t>
            </w:r>
            <w:r w:rsidR="00F47C17">
              <w:rPr>
                <w:noProof/>
                <w:webHidden/>
              </w:rPr>
              <w:tab/>
            </w:r>
            <w:r w:rsidR="00F47C17">
              <w:rPr>
                <w:noProof/>
                <w:webHidden/>
              </w:rPr>
              <w:fldChar w:fldCharType="begin"/>
            </w:r>
            <w:r w:rsidR="00F47C17">
              <w:rPr>
                <w:noProof/>
                <w:webHidden/>
              </w:rPr>
              <w:instrText xml:space="preserve"> PAGEREF _Toc417831413 \h </w:instrText>
            </w:r>
            <w:r w:rsidR="00F47C17">
              <w:rPr>
                <w:noProof/>
                <w:webHidden/>
              </w:rPr>
            </w:r>
            <w:r w:rsidR="00F47C17">
              <w:rPr>
                <w:noProof/>
                <w:webHidden/>
              </w:rPr>
              <w:fldChar w:fldCharType="separate"/>
            </w:r>
            <w:r w:rsidR="00F47C17">
              <w:rPr>
                <w:noProof/>
                <w:webHidden/>
              </w:rPr>
              <w:t>29</w:t>
            </w:r>
            <w:r w:rsidR="00F47C17">
              <w:rPr>
                <w:noProof/>
                <w:webHidden/>
              </w:rPr>
              <w:fldChar w:fldCharType="end"/>
            </w:r>
          </w:hyperlink>
        </w:p>
        <w:p w14:paraId="40329572" w14:textId="77777777" w:rsidR="00F47C17" w:rsidRDefault="00377A51">
          <w:pPr>
            <w:pStyle w:val="TOC3"/>
            <w:tabs>
              <w:tab w:val="right" w:leader="dot" w:pos="8630"/>
            </w:tabs>
            <w:rPr>
              <w:noProof/>
            </w:rPr>
          </w:pPr>
          <w:hyperlink w:anchor="_Toc417831414" w:history="1">
            <w:r w:rsidR="00F47C17" w:rsidRPr="006F47B3">
              <w:rPr>
                <w:rStyle w:val="Hyperlink"/>
                <w:noProof/>
              </w:rPr>
              <w:t>Guillotine</w:t>
            </w:r>
            <w:r w:rsidR="00F47C17">
              <w:rPr>
                <w:noProof/>
                <w:webHidden/>
              </w:rPr>
              <w:tab/>
            </w:r>
            <w:r w:rsidR="00F47C17">
              <w:rPr>
                <w:noProof/>
                <w:webHidden/>
              </w:rPr>
              <w:fldChar w:fldCharType="begin"/>
            </w:r>
            <w:r w:rsidR="00F47C17">
              <w:rPr>
                <w:noProof/>
                <w:webHidden/>
              </w:rPr>
              <w:instrText xml:space="preserve"> PAGEREF _Toc417831414 \h </w:instrText>
            </w:r>
            <w:r w:rsidR="00F47C17">
              <w:rPr>
                <w:noProof/>
                <w:webHidden/>
              </w:rPr>
            </w:r>
            <w:r w:rsidR="00F47C17">
              <w:rPr>
                <w:noProof/>
                <w:webHidden/>
              </w:rPr>
              <w:fldChar w:fldCharType="separate"/>
            </w:r>
            <w:r w:rsidR="00F47C17">
              <w:rPr>
                <w:noProof/>
                <w:webHidden/>
              </w:rPr>
              <w:t>30</w:t>
            </w:r>
            <w:r w:rsidR="00F47C17">
              <w:rPr>
                <w:noProof/>
                <w:webHidden/>
              </w:rPr>
              <w:fldChar w:fldCharType="end"/>
            </w:r>
          </w:hyperlink>
        </w:p>
        <w:p w14:paraId="6F9BFEB8" w14:textId="77777777" w:rsidR="00F47C17" w:rsidRDefault="00377A51">
          <w:pPr>
            <w:pStyle w:val="TOC3"/>
            <w:tabs>
              <w:tab w:val="right" w:leader="dot" w:pos="8630"/>
            </w:tabs>
            <w:rPr>
              <w:noProof/>
            </w:rPr>
          </w:pPr>
          <w:hyperlink w:anchor="_Toc417831415" w:history="1">
            <w:r w:rsidR="00F47C17" w:rsidRPr="006F47B3">
              <w:rPr>
                <w:rStyle w:val="Hyperlink"/>
                <w:noProof/>
              </w:rPr>
              <w:t>Human Female civilian - All variants</w:t>
            </w:r>
            <w:r w:rsidR="00F47C17">
              <w:rPr>
                <w:noProof/>
                <w:webHidden/>
              </w:rPr>
              <w:tab/>
            </w:r>
            <w:r w:rsidR="00F47C17">
              <w:rPr>
                <w:noProof/>
                <w:webHidden/>
              </w:rPr>
              <w:fldChar w:fldCharType="begin"/>
            </w:r>
            <w:r w:rsidR="00F47C17">
              <w:rPr>
                <w:noProof/>
                <w:webHidden/>
              </w:rPr>
              <w:instrText xml:space="preserve"> PAGEREF _Toc417831415 \h </w:instrText>
            </w:r>
            <w:r w:rsidR="00F47C17">
              <w:rPr>
                <w:noProof/>
                <w:webHidden/>
              </w:rPr>
            </w:r>
            <w:r w:rsidR="00F47C17">
              <w:rPr>
                <w:noProof/>
                <w:webHidden/>
              </w:rPr>
              <w:fldChar w:fldCharType="separate"/>
            </w:r>
            <w:r w:rsidR="00F47C17">
              <w:rPr>
                <w:noProof/>
                <w:webHidden/>
              </w:rPr>
              <w:t>31</w:t>
            </w:r>
            <w:r w:rsidR="00F47C17">
              <w:rPr>
                <w:noProof/>
                <w:webHidden/>
              </w:rPr>
              <w:fldChar w:fldCharType="end"/>
            </w:r>
          </w:hyperlink>
        </w:p>
        <w:p w14:paraId="4E87BD8C" w14:textId="77777777" w:rsidR="00F47C17" w:rsidRDefault="00377A51">
          <w:pPr>
            <w:pStyle w:val="TOC3"/>
            <w:tabs>
              <w:tab w:val="right" w:leader="dot" w:pos="8630"/>
            </w:tabs>
            <w:rPr>
              <w:noProof/>
            </w:rPr>
          </w:pPr>
          <w:hyperlink w:anchor="_Toc417831416" w:history="1">
            <w:r w:rsidR="00F47C17" w:rsidRPr="006F47B3">
              <w:rPr>
                <w:rStyle w:val="Hyperlink"/>
                <w:noProof/>
              </w:rPr>
              <w:t>Human Male Civilian - All variants</w:t>
            </w:r>
            <w:r w:rsidR="00F47C17">
              <w:rPr>
                <w:noProof/>
                <w:webHidden/>
              </w:rPr>
              <w:tab/>
            </w:r>
            <w:r w:rsidR="00F47C17">
              <w:rPr>
                <w:noProof/>
                <w:webHidden/>
              </w:rPr>
              <w:fldChar w:fldCharType="begin"/>
            </w:r>
            <w:r w:rsidR="00F47C17">
              <w:rPr>
                <w:noProof/>
                <w:webHidden/>
              </w:rPr>
              <w:instrText xml:space="preserve"> PAGEREF _Toc417831416 \h </w:instrText>
            </w:r>
            <w:r w:rsidR="00F47C17">
              <w:rPr>
                <w:noProof/>
                <w:webHidden/>
              </w:rPr>
            </w:r>
            <w:r w:rsidR="00F47C17">
              <w:rPr>
                <w:noProof/>
                <w:webHidden/>
              </w:rPr>
              <w:fldChar w:fldCharType="separate"/>
            </w:r>
            <w:r w:rsidR="00F47C17">
              <w:rPr>
                <w:noProof/>
                <w:webHidden/>
              </w:rPr>
              <w:t>32</w:t>
            </w:r>
            <w:r w:rsidR="00F47C17">
              <w:rPr>
                <w:noProof/>
                <w:webHidden/>
              </w:rPr>
              <w:fldChar w:fldCharType="end"/>
            </w:r>
          </w:hyperlink>
        </w:p>
        <w:p w14:paraId="487F827E" w14:textId="77777777" w:rsidR="00F47C17" w:rsidRDefault="00377A51">
          <w:pPr>
            <w:pStyle w:val="TOC3"/>
            <w:tabs>
              <w:tab w:val="right" w:leader="dot" w:pos="8630"/>
            </w:tabs>
            <w:rPr>
              <w:noProof/>
            </w:rPr>
          </w:pPr>
          <w:hyperlink w:anchor="_Toc417831417" w:history="1">
            <w:r w:rsidR="00F47C17" w:rsidRPr="006F47B3">
              <w:rPr>
                <w:rStyle w:val="Hyperlink"/>
                <w:noProof/>
              </w:rPr>
              <w:t>Jet engine</w:t>
            </w:r>
            <w:r w:rsidR="00F47C17">
              <w:rPr>
                <w:noProof/>
                <w:webHidden/>
              </w:rPr>
              <w:tab/>
            </w:r>
            <w:r w:rsidR="00F47C17">
              <w:rPr>
                <w:noProof/>
                <w:webHidden/>
              </w:rPr>
              <w:fldChar w:fldCharType="begin"/>
            </w:r>
            <w:r w:rsidR="00F47C17">
              <w:rPr>
                <w:noProof/>
                <w:webHidden/>
              </w:rPr>
              <w:instrText xml:space="preserve"> PAGEREF _Toc417831417 \h </w:instrText>
            </w:r>
            <w:r w:rsidR="00F47C17">
              <w:rPr>
                <w:noProof/>
                <w:webHidden/>
              </w:rPr>
            </w:r>
            <w:r w:rsidR="00F47C17">
              <w:rPr>
                <w:noProof/>
                <w:webHidden/>
              </w:rPr>
              <w:fldChar w:fldCharType="separate"/>
            </w:r>
            <w:r w:rsidR="00F47C17">
              <w:rPr>
                <w:noProof/>
                <w:webHidden/>
              </w:rPr>
              <w:t>33</w:t>
            </w:r>
            <w:r w:rsidR="00F47C17">
              <w:rPr>
                <w:noProof/>
                <w:webHidden/>
              </w:rPr>
              <w:fldChar w:fldCharType="end"/>
            </w:r>
          </w:hyperlink>
        </w:p>
        <w:p w14:paraId="5EBE056C" w14:textId="77777777" w:rsidR="00F47C17" w:rsidRDefault="00377A51">
          <w:pPr>
            <w:pStyle w:val="TOC3"/>
            <w:tabs>
              <w:tab w:val="right" w:leader="dot" w:pos="8630"/>
            </w:tabs>
            <w:rPr>
              <w:noProof/>
            </w:rPr>
          </w:pPr>
          <w:hyperlink w:anchor="_Toc417831418" w:history="1">
            <w:r w:rsidR="00F47C17" w:rsidRPr="006F47B3">
              <w:rPr>
                <w:rStyle w:val="Hyperlink"/>
                <w:noProof/>
              </w:rPr>
              <w:t>Jousting lance</w:t>
            </w:r>
            <w:r w:rsidR="00F47C17">
              <w:rPr>
                <w:noProof/>
                <w:webHidden/>
              </w:rPr>
              <w:tab/>
            </w:r>
            <w:r w:rsidR="00F47C17">
              <w:rPr>
                <w:noProof/>
                <w:webHidden/>
              </w:rPr>
              <w:fldChar w:fldCharType="begin"/>
            </w:r>
            <w:r w:rsidR="00F47C17">
              <w:rPr>
                <w:noProof/>
                <w:webHidden/>
              </w:rPr>
              <w:instrText xml:space="preserve"> PAGEREF _Toc417831418 \h </w:instrText>
            </w:r>
            <w:r w:rsidR="00F47C17">
              <w:rPr>
                <w:noProof/>
                <w:webHidden/>
              </w:rPr>
            </w:r>
            <w:r w:rsidR="00F47C17">
              <w:rPr>
                <w:noProof/>
                <w:webHidden/>
              </w:rPr>
              <w:fldChar w:fldCharType="separate"/>
            </w:r>
            <w:r w:rsidR="00F47C17">
              <w:rPr>
                <w:noProof/>
                <w:webHidden/>
              </w:rPr>
              <w:t>34</w:t>
            </w:r>
            <w:r w:rsidR="00F47C17">
              <w:rPr>
                <w:noProof/>
                <w:webHidden/>
              </w:rPr>
              <w:fldChar w:fldCharType="end"/>
            </w:r>
          </w:hyperlink>
        </w:p>
        <w:p w14:paraId="3AE2DE6B" w14:textId="77777777" w:rsidR="00F47C17" w:rsidRDefault="00377A51">
          <w:pPr>
            <w:pStyle w:val="TOC3"/>
            <w:tabs>
              <w:tab w:val="right" w:leader="dot" w:pos="8630"/>
            </w:tabs>
            <w:rPr>
              <w:noProof/>
            </w:rPr>
          </w:pPr>
          <w:hyperlink w:anchor="_Toc417831419" w:history="1">
            <w:r w:rsidR="00F47C17" w:rsidRPr="006F47B3">
              <w:rPr>
                <w:rStyle w:val="Hyperlink"/>
                <w:noProof/>
              </w:rPr>
              <w:t>Kesh exhibit left</w:t>
            </w:r>
            <w:r w:rsidR="00F47C17">
              <w:rPr>
                <w:noProof/>
                <w:webHidden/>
              </w:rPr>
              <w:tab/>
            </w:r>
            <w:r w:rsidR="00F47C17">
              <w:rPr>
                <w:noProof/>
                <w:webHidden/>
              </w:rPr>
              <w:fldChar w:fldCharType="begin"/>
            </w:r>
            <w:r w:rsidR="00F47C17">
              <w:rPr>
                <w:noProof/>
                <w:webHidden/>
              </w:rPr>
              <w:instrText xml:space="preserve"> PAGEREF _Toc417831419 \h </w:instrText>
            </w:r>
            <w:r w:rsidR="00F47C17">
              <w:rPr>
                <w:noProof/>
                <w:webHidden/>
              </w:rPr>
            </w:r>
            <w:r w:rsidR="00F47C17">
              <w:rPr>
                <w:noProof/>
                <w:webHidden/>
              </w:rPr>
              <w:fldChar w:fldCharType="separate"/>
            </w:r>
            <w:r w:rsidR="00F47C17">
              <w:rPr>
                <w:noProof/>
                <w:webHidden/>
              </w:rPr>
              <w:t>35</w:t>
            </w:r>
            <w:r w:rsidR="00F47C17">
              <w:rPr>
                <w:noProof/>
                <w:webHidden/>
              </w:rPr>
              <w:fldChar w:fldCharType="end"/>
            </w:r>
          </w:hyperlink>
        </w:p>
        <w:p w14:paraId="2C7B9513" w14:textId="77777777" w:rsidR="00F47C17" w:rsidRDefault="00377A51">
          <w:pPr>
            <w:pStyle w:val="TOC3"/>
            <w:tabs>
              <w:tab w:val="right" w:leader="dot" w:pos="8630"/>
            </w:tabs>
            <w:rPr>
              <w:noProof/>
            </w:rPr>
          </w:pPr>
          <w:hyperlink w:anchor="_Toc417831420" w:history="1">
            <w:r w:rsidR="00F47C17" w:rsidRPr="006F47B3">
              <w:rPr>
                <w:rStyle w:val="Hyperlink"/>
                <w:noProof/>
              </w:rPr>
              <w:t>Kesh's exhibit forward</w:t>
            </w:r>
            <w:r w:rsidR="00F47C17">
              <w:rPr>
                <w:noProof/>
                <w:webHidden/>
              </w:rPr>
              <w:tab/>
            </w:r>
            <w:r w:rsidR="00F47C17">
              <w:rPr>
                <w:noProof/>
                <w:webHidden/>
              </w:rPr>
              <w:fldChar w:fldCharType="begin"/>
            </w:r>
            <w:r w:rsidR="00F47C17">
              <w:rPr>
                <w:noProof/>
                <w:webHidden/>
              </w:rPr>
              <w:instrText xml:space="preserve"> PAGEREF _Toc417831420 \h </w:instrText>
            </w:r>
            <w:r w:rsidR="00F47C17">
              <w:rPr>
                <w:noProof/>
                <w:webHidden/>
              </w:rPr>
            </w:r>
            <w:r w:rsidR="00F47C17">
              <w:rPr>
                <w:noProof/>
                <w:webHidden/>
              </w:rPr>
              <w:fldChar w:fldCharType="separate"/>
            </w:r>
            <w:r w:rsidR="00F47C17">
              <w:rPr>
                <w:noProof/>
                <w:webHidden/>
              </w:rPr>
              <w:t>36</w:t>
            </w:r>
            <w:r w:rsidR="00F47C17">
              <w:rPr>
                <w:noProof/>
                <w:webHidden/>
              </w:rPr>
              <w:fldChar w:fldCharType="end"/>
            </w:r>
          </w:hyperlink>
        </w:p>
        <w:p w14:paraId="1C12CA74" w14:textId="77777777" w:rsidR="00F47C17" w:rsidRDefault="00377A51">
          <w:pPr>
            <w:pStyle w:val="TOC3"/>
            <w:tabs>
              <w:tab w:val="right" w:leader="dot" w:pos="8630"/>
            </w:tabs>
            <w:rPr>
              <w:noProof/>
            </w:rPr>
          </w:pPr>
          <w:hyperlink w:anchor="_Toc417831421" w:history="1">
            <w:r w:rsidR="00F47C17" w:rsidRPr="006F47B3">
              <w:rPr>
                <w:rStyle w:val="Hyperlink"/>
                <w:noProof/>
              </w:rPr>
              <w:t>Kesh's exhibit Right</w:t>
            </w:r>
            <w:r w:rsidR="00F47C17">
              <w:rPr>
                <w:noProof/>
                <w:webHidden/>
              </w:rPr>
              <w:tab/>
            </w:r>
            <w:r w:rsidR="00F47C17">
              <w:rPr>
                <w:noProof/>
                <w:webHidden/>
              </w:rPr>
              <w:fldChar w:fldCharType="begin"/>
            </w:r>
            <w:r w:rsidR="00F47C17">
              <w:rPr>
                <w:noProof/>
                <w:webHidden/>
              </w:rPr>
              <w:instrText xml:space="preserve"> PAGEREF _Toc417831421 \h </w:instrText>
            </w:r>
            <w:r w:rsidR="00F47C17">
              <w:rPr>
                <w:noProof/>
                <w:webHidden/>
              </w:rPr>
            </w:r>
            <w:r w:rsidR="00F47C17">
              <w:rPr>
                <w:noProof/>
                <w:webHidden/>
              </w:rPr>
              <w:fldChar w:fldCharType="separate"/>
            </w:r>
            <w:r w:rsidR="00F47C17">
              <w:rPr>
                <w:noProof/>
                <w:webHidden/>
              </w:rPr>
              <w:t>37</w:t>
            </w:r>
            <w:r w:rsidR="00F47C17">
              <w:rPr>
                <w:noProof/>
                <w:webHidden/>
              </w:rPr>
              <w:fldChar w:fldCharType="end"/>
            </w:r>
          </w:hyperlink>
        </w:p>
        <w:p w14:paraId="17ED81BC" w14:textId="77777777" w:rsidR="00F47C17" w:rsidRDefault="00377A51">
          <w:pPr>
            <w:pStyle w:val="TOC3"/>
            <w:tabs>
              <w:tab w:val="right" w:leader="dot" w:pos="8630"/>
            </w:tabs>
            <w:rPr>
              <w:noProof/>
            </w:rPr>
          </w:pPr>
          <w:hyperlink w:anchor="_Toc417831422" w:history="1">
            <w:r w:rsidR="00F47C17" w:rsidRPr="006F47B3">
              <w:rPr>
                <w:rStyle w:val="Hyperlink"/>
                <w:noProof/>
              </w:rPr>
              <w:t>Kesh's mace</w:t>
            </w:r>
            <w:r w:rsidR="00F47C17">
              <w:rPr>
                <w:noProof/>
                <w:webHidden/>
              </w:rPr>
              <w:tab/>
            </w:r>
            <w:r w:rsidR="00F47C17">
              <w:rPr>
                <w:noProof/>
                <w:webHidden/>
              </w:rPr>
              <w:fldChar w:fldCharType="begin"/>
            </w:r>
            <w:r w:rsidR="00F47C17">
              <w:rPr>
                <w:noProof/>
                <w:webHidden/>
              </w:rPr>
              <w:instrText xml:space="preserve"> PAGEREF _Toc417831422 \h </w:instrText>
            </w:r>
            <w:r w:rsidR="00F47C17">
              <w:rPr>
                <w:noProof/>
                <w:webHidden/>
              </w:rPr>
            </w:r>
            <w:r w:rsidR="00F47C17">
              <w:rPr>
                <w:noProof/>
                <w:webHidden/>
              </w:rPr>
              <w:fldChar w:fldCharType="separate"/>
            </w:r>
            <w:r w:rsidR="00F47C17">
              <w:rPr>
                <w:noProof/>
                <w:webHidden/>
              </w:rPr>
              <w:t>38</w:t>
            </w:r>
            <w:r w:rsidR="00F47C17">
              <w:rPr>
                <w:noProof/>
                <w:webHidden/>
              </w:rPr>
              <w:fldChar w:fldCharType="end"/>
            </w:r>
          </w:hyperlink>
        </w:p>
        <w:p w14:paraId="0D96C89D" w14:textId="77777777" w:rsidR="00F47C17" w:rsidRDefault="00377A51">
          <w:pPr>
            <w:pStyle w:val="TOC3"/>
            <w:tabs>
              <w:tab w:val="right" w:leader="dot" w:pos="8630"/>
            </w:tabs>
            <w:rPr>
              <w:noProof/>
            </w:rPr>
          </w:pPr>
          <w:hyperlink w:anchor="_Toc417831423" w:history="1">
            <w:r w:rsidR="00F47C17" w:rsidRPr="006F47B3">
              <w:rPr>
                <w:rStyle w:val="Hyperlink"/>
                <w:noProof/>
              </w:rPr>
              <w:t>Kesh's staff</w:t>
            </w:r>
            <w:r w:rsidR="00F47C17">
              <w:rPr>
                <w:noProof/>
                <w:webHidden/>
              </w:rPr>
              <w:tab/>
            </w:r>
            <w:r w:rsidR="00F47C17">
              <w:rPr>
                <w:noProof/>
                <w:webHidden/>
              </w:rPr>
              <w:fldChar w:fldCharType="begin"/>
            </w:r>
            <w:r w:rsidR="00F47C17">
              <w:rPr>
                <w:noProof/>
                <w:webHidden/>
              </w:rPr>
              <w:instrText xml:space="preserve"> PAGEREF _Toc417831423 \h </w:instrText>
            </w:r>
            <w:r w:rsidR="00F47C17">
              <w:rPr>
                <w:noProof/>
                <w:webHidden/>
              </w:rPr>
            </w:r>
            <w:r w:rsidR="00F47C17">
              <w:rPr>
                <w:noProof/>
                <w:webHidden/>
              </w:rPr>
              <w:fldChar w:fldCharType="separate"/>
            </w:r>
            <w:r w:rsidR="00F47C17">
              <w:rPr>
                <w:noProof/>
                <w:webHidden/>
              </w:rPr>
              <w:t>39</w:t>
            </w:r>
            <w:r w:rsidR="00F47C17">
              <w:rPr>
                <w:noProof/>
                <w:webHidden/>
              </w:rPr>
              <w:fldChar w:fldCharType="end"/>
            </w:r>
          </w:hyperlink>
        </w:p>
        <w:p w14:paraId="6C9AF52A" w14:textId="77777777" w:rsidR="00F47C17" w:rsidRDefault="00377A51">
          <w:pPr>
            <w:pStyle w:val="TOC3"/>
            <w:tabs>
              <w:tab w:val="right" w:leader="dot" w:pos="8630"/>
            </w:tabs>
            <w:rPr>
              <w:noProof/>
            </w:rPr>
          </w:pPr>
          <w:hyperlink w:anchor="_Toc417831424" w:history="1">
            <w:r w:rsidR="00F47C17" w:rsidRPr="006F47B3">
              <w:rPr>
                <w:rStyle w:val="Hyperlink"/>
                <w:noProof/>
              </w:rPr>
              <w:t>Kesh's sword</w:t>
            </w:r>
            <w:r w:rsidR="00F47C17">
              <w:rPr>
                <w:noProof/>
                <w:webHidden/>
              </w:rPr>
              <w:tab/>
            </w:r>
            <w:r w:rsidR="00F47C17">
              <w:rPr>
                <w:noProof/>
                <w:webHidden/>
              </w:rPr>
              <w:fldChar w:fldCharType="begin"/>
            </w:r>
            <w:r w:rsidR="00F47C17">
              <w:rPr>
                <w:noProof/>
                <w:webHidden/>
              </w:rPr>
              <w:instrText xml:space="preserve"> PAGEREF _Toc417831424 \h </w:instrText>
            </w:r>
            <w:r w:rsidR="00F47C17">
              <w:rPr>
                <w:noProof/>
                <w:webHidden/>
              </w:rPr>
            </w:r>
            <w:r w:rsidR="00F47C17">
              <w:rPr>
                <w:noProof/>
                <w:webHidden/>
              </w:rPr>
              <w:fldChar w:fldCharType="separate"/>
            </w:r>
            <w:r w:rsidR="00F47C17">
              <w:rPr>
                <w:noProof/>
                <w:webHidden/>
              </w:rPr>
              <w:t>40</w:t>
            </w:r>
            <w:r w:rsidR="00F47C17">
              <w:rPr>
                <w:noProof/>
                <w:webHidden/>
              </w:rPr>
              <w:fldChar w:fldCharType="end"/>
            </w:r>
          </w:hyperlink>
        </w:p>
        <w:p w14:paraId="0FBC4D10" w14:textId="77777777" w:rsidR="00F47C17" w:rsidRDefault="00377A51">
          <w:pPr>
            <w:pStyle w:val="TOC3"/>
            <w:tabs>
              <w:tab w:val="right" w:leader="dot" w:pos="8630"/>
            </w:tabs>
            <w:rPr>
              <w:noProof/>
            </w:rPr>
          </w:pPr>
          <w:hyperlink w:anchor="_Toc417831425" w:history="1">
            <w:r w:rsidR="00F47C17" w:rsidRPr="006F47B3">
              <w:rPr>
                <w:rStyle w:val="Hyperlink"/>
                <w:noProof/>
              </w:rPr>
              <w:t>Lab table</w:t>
            </w:r>
            <w:r w:rsidR="00F47C17">
              <w:rPr>
                <w:noProof/>
                <w:webHidden/>
              </w:rPr>
              <w:tab/>
            </w:r>
            <w:r w:rsidR="00F47C17">
              <w:rPr>
                <w:noProof/>
                <w:webHidden/>
              </w:rPr>
              <w:fldChar w:fldCharType="begin"/>
            </w:r>
            <w:r w:rsidR="00F47C17">
              <w:rPr>
                <w:noProof/>
                <w:webHidden/>
              </w:rPr>
              <w:instrText xml:space="preserve"> PAGEREF _Toc417831425 \h </w:instrText>
            </w:r>
            <w:r w:rsidR="00F47C17">
              <w:rPr>
                <w:noProof/>
                <w:webHidden/>
              </w:rPr>
            </w:r>
            <w:r w:rsidR="00F47C17">
              <w:rPr>
                <w:noProof/>
                <w:webHidden/>
              </w:rPr>
              <w:fldChar w:fldCharType="separate"/>
            </w:r>
            <w:r w:rsidR="00F47C17">
              <w:rPr>
                <w:noProof/>
                <w:webHidden/>
              </w:rPr>
              <w:t>41</w:t>
            </w:r>
            <w:r w:rsidR="00F47C17">
              <w:rPr>
                <w:noProof/>
                <w:webHidden/>
              </w:rPr>
              <w:fldChar w:fldCharType="end"/>
            </w:r>
          </w:hyperlink>
        </w:p>
        <w:p w14:paraId="45E51B94" w14:textId="77777777" w:rsidR="00F47C17" w:rsidRDefault="00377A51">
          <w:pPr>
            <w:pStyle w:val="TOC3"/>
            <w:tabs>
              <w:tab w:val="right" w:leader="dot" w:pos="8630"/>
            </w:tabs>
            <w:rPr>
              <w:noProof/>
            </w:rPr>
          </w:pPr>
          <w:hyperlink w:anchor="_Toc417831426" w:history="1">
            <w:r w:rsidR="00F47C17" w:rsidRPr="006F47B3">
              <w:rPr>
                <w:rStyle w:val="Hyperlink"/>
                <w:noProof/>
              </w:rPr>
              <w:t>Large pot – Blue</w:t>
            </w:r>
            <w:r w:rsidR="00F47C17">
              <w:rPr>
                <w:noProof/>
                <w:webHidden/>
              </w:rPr>
              <w:tab/>
            </w:r>
            <w:r w:rsidR="00F47C17">
              <w:rPr>
                <w:noProof/>
                <w:webHidden/>
              </w:rPr>
              <w:fldChar w:fldCharType="begin"/>
            </w:r>
            <w:r w:rsidR="00F47C17">
              <w:rPr>
                <w:noProof/>
                <w:webHidden/>
              </w:rPr>
              <w:instrText xml:space="preserve"> PAGEREF _Toc417831426 \h </w:instrText>
            </w:r>
            <w:r w:rsidR="00F47C17">
              <w:rPr>
                <w:noProof/>
                <w:webHidden/>
              </w:rPr>
            </w:r>
            <w:r w:rsidR="00F47C17">
              <w:rPr>
                <w:noProof/>
                <w:webHidden/>
              </w:rPr>
              <w:fldChar w:fldCharType="separate"/>
            </w:r>
            <w:r w:rsidR="00F47C17">
              <w:rPr>
                <w:noProof/>
                <w:webHidden/>
              </w:rPr>
              <w:t>42</w:t>
            </w:r>
            <w:r w:rsidR="00F47C17">
              <w:rPr>
                <w:noProof/>
                <w:webHidden/>
              </w:rPr>
              <w:fldChar w:fldCharType="end"/>
            </w:r>
          </w:hyperlink>
        </w:p>
        <w:p w14:paraId="015FE286" w14:textId="77777777" w:rsidR="00F47C17" w:rsidRDefault="00377A51">
          <w:pPr>
            <w:pStyle w:val="TOC3"/>
            <w:tabs>
              <w:tab w:val="right" w:leader="dot" w:pos="8630"/>
            </w:tabs>
            <w:rPr>
              <w:noProof/>
            </w:rPr>
          </w:pPr>
          <w:hyperlink w:anchor="_Toc417831427" w:history="1">
            <w:r w:rsidR="00F47C17" w:rsidRPr="006F47B3">
              <w:rPr>
                <w:rStyle w:val="Hyperlink"/>
                <w:noProof/>
              </w:rPr>
              <w:t>Large pot – Green</w:t>
            </w:r>
            <w:r w:rsidR="00F47C17">
              <w:rPr>
                <w:noProof/>
                <w:webHidden/>
              </w:rPr>
              <w:tab/>
            </w:r>
            <w:r w:rsidR="00F47C17">
              <w:rPr>
                <w:noProof/>
                <w:webHidden/>
              </w:rPr>
              <w:fldChar w:fldCharType="begin"/>
            </w:r>
            <w:r w:rsidR="00F47C17">
              <w:rPr>
                <w:noProof/>
                <w:webHidden/>
              </w:rPr>
              <w:instrText xml:space="preserve"> PAGEREF _Toc417831427 \h </w:instrText>
            </w:r>
            <w:r w:rsidR="00F47C17">
              <w:rPr>
                <w:noProof/>
                <w:webHidden/>
              </w:rPr>
            </w:r>
            <w:r w:rsidR="00F47C17">
              <w:rPr>
                <w:noProof/>
                <w:webHidden/>
              </w:rPr>
              <w:fldChar w:fldCharType="separate"/>
            </w:r>
            <w:r w:rsidR="00F47C17">
              <w:rPr>
                <w:noProof/>
                <w:webHidden/>
              </w:rPr>
              <w:t>43</w:t>
            </w:r>
            <w:r w:rsidR="00F47C17">
              <w:rPr>
                <w:noProof/>
                <w:webHidden/>
              </w:rPr>
              <w:fldChar w:fldCharType="end"/>
            </w:r>
          </w:hyperlink>
        </w:p>
        <w:p w14:paraId="5681D56B" w14:textId="77777777" w:rsidR="00F47C17" w:rsidRDefault="00377A51">
          <w:pPr>
            <w:pStyle w:val="TOC3"/>
            <w:tabs>
              <w:tab w:val="right" w:leader="dot" w:pos="8630"/>
            </w:tabs>
            <w:rPr>
              <w:noProof/>
            </w:rPr>
          </w:pPr>
          <w:hyperlink w:anchor="_Toc417831428" w:history="1">
            <w:r w:rsidR="00F47C17" w:rsidRPr="006F47B3">
              <w:rPr>
                <w:rStyle w:val="Hyperlink"/>
                <w:noProof/>
              </w:rPr>
              <w:t>Large pot – Red</w:t>
            </w:r>
            <w:r w:rsidR="00F47C17">
              <w:rPr>
                <w:noProof/>
                <w:webHidden/>
              </w:rPr>
              <w:tab/>
            </w:r>
            <w:r w:rsidR="00F47C17">
              <w:rPr>
                <w:noProof/>
                <w:webHidden/>
              </w:rPr>
              <w:fldChar w:fldCharType="begin"/>
            </w:r>
            <w:r w:rsidR="00F47C17">
              <w:rPr>
                <w:noProof/>
                <w:webHidden/>
              </w:rPr>
              <w:instrText xml:space="preserve"> PAGEREF _Toc417831428 \h </w:instrText>
            </w:r>
            <w:r w:rsidR="00F47C17">
              <w:rPr>
                <w:noProof/>
                <w:webHidden/>
              </w:rPr>
            </w:r>
            <w:r w:rsidR="00F47C17">
              <w:rPr>
                <w:noProof/>
                <w:webHidden/>
              </w:rPr>
              <w:fldChar w:fldCharType="separate"/>
            </w:r>
            <w:r w:rsidR="00F47C17">
              <w:rPr>
                <w:noProof/>
                <w:webHidden/>
              </w:rPr>
              <w:t>44</w:t>
            </w:r>
            <w:r w:rsidR="00F47C17">
              <w:rPr>
                <w:noProof/>
                <w:webHidden/>
              </w:rPr>
              <w:fldChar w:fldCharType="end"/>
            </w:r>
          </w:hyperlink>
        </w:p>
        <w:p w14:paraId="4DE54030" w14:textId="77777777" w:rsidR="00F47C17" w:rsidRDefault="00377A51">
          <w:pPr>
            <w:pStyle w:val="TOC3"/>
            <w:tabs>
              <w:tab w:val="right" w:leader="dot" w:pos="8630"/>
            </w:tabs>
            <w:rPr>
              <w:noProof/>
            </w:rPr>
          </w:pPr>
          <w:hyperlink w:anchor="_Toc417831429" w:history="1">
            <w:r w:rsidR="00F47C17" w:rsidRPr="006F47B3">
              <w:rPr>
                <w:rStyle w:val="Hyperlink"/>
                <w:noProof/>
              </w:rPr>
              <w:t>Lobby desk</w:t>
            </w:r>
            <w:r w:rsidR="00F47C17">
              <w:rPr>
                <w:noProof/>
                <w:webHidden/>
              </w:rPr>
              <w:tab/>
            </w:r>
            <w:r w:rsidR="00F47C17">
              <w:rPr>
                <w:noProof/>
                <w:webHidden/>
              </w:rPr>
              <w:fldChar w:fldCharType="begin"/>
            </w:r>
            <w:r w:rsidR="00F47C17">
              <w:rPr>
                <w:noProof/>
                <w:webHidden/>
              </w:rPr>
              <w:instrText xml:space="preserve"> PAGEREF _Toc417831429 \h </w:instrText>
            </w:r>
            <w:r w:rsidR="00F47C17">
              <w:rPr>
                <w:noProof/>
                <w:webHidden/>
              </w:rPr>
            </w:r>
            <w:r w:rsidR="00F47C17">
              <w:rPr>
                <w:noProof/>
                <w:webHidden/>
              </w:rPr>
              <w:fldChar w:fldCharType="separate"/>
            </w:r>
            <w:r w:rsidR="00F47C17">
              <w:rPr>
                <w:noProof/>
                <w:webHidden/>
              </w:rPr>
              <w:t>45</w:t>
            </w:r>
            <w:r w:rsidR="00F47C17">
              <w:rPr>
                <w:noProof/>
                <w:webHidden/>
              </w:rPr>
              <w:fldChar w:fldCharType="end"/>
            </w:r>
          </w:hyperlink>
        </w:p>
        <w:p w14:paraId="6EDC6054" w14:textId="77777777" w:rsidR="00F47C17" w:rsidRDefault="00377A51">
          <w:pPr>
            <w:pStyle w:val="TOC3"/>
            <w:tabs>
              <w:tab w:val="right" w:leader="dot" w:pos="8630"/>
            </w:tabs>
            <w:rPr>
              <w:noProof/>
            </w:rPr>
          </w:pPr>
          <w:hyperlink w:anchor="_Toc417831430" w:history="1">
            <w:r w:rsidR="00F47C17" w:rsidRPr="006F47B3">
              <w:rPr>
                <w:rStyle w:val="Hyperlink"/>
                <w:noProof/>
              </w:rPr>
              <w:t>Long display case</w:t>
            </w:r>
            <w:r w:rsidR="00F47C17">
              <w:rPr>
                <w:noProof/>
                <w:webHidden/>
              </w:rPr>
              <w:tab/>
            </w:r>
            <w:r w:rsidR="00F47C17">
              <w:rPr>
                <w:noProof/>
                <w:webHidden/>
              </w:rPr>
              <w:fldChar w:fldCharType="begin"/>
            </w:r>
            <w:r w:rsidR="00F47C17">
              <w:rPr>
                <w:noProof/>
                <w:webHidden/>
              </w:rPr>
              <w:instrText xml:space="preserve"> PAGEREF _Toc417831430 \h </w:instrText>
            </w:r>
            <w:r w:rsidR="00F47C17">
              <w:rPr>
                <w:noProof/>
                <w:webHidden/>
              </w:rPr>
            </w:r>
            <w:r w:rsidR="00F47C17">
              <w:rPr>
                <w:noProof/>
                <w:webHidden/>
              </w:rPr>
              <w:fldChar w:fldCharType="separate"/>
            </w:r>
            <w:r w:rsidR="00F47C17">
              <w:rPr>
                <w:noProof/>
                <w:webHidden/>
              </w:rPr>
              <w:t>46</w:t>
            </w:r>
            <w:r w:rsidR="00F47C17">
              <w:rPr>
                <w:noProof/>
                <w:webHidden/>
              </w:rPr>
              <w:fldChar w:fldCharType="end"/>
            </w:r>
          </w:hyperlink>
        </w:p>
        <w:p w14:paraId="17687021" w14:textId="77777777" w:rsidR="00F47C17" w:rsidRDefault="00377A51">
          <w:pPr>
            <w:pStyle w:val="TOC3"/>
            <w:tabs>
              <w:tab w:val="right" w:leader="dot" w:pos="8630"/>
            </w:tabs>
            <w:rPr>
              <w:noProof/>
            </w:rPr>
          </w:pPr>
          <w:hyperlink w:anchor="_Toc417831431" w:history="1">
            <w:r w:rsidR="00F47C17" w:rsidRPr="006F47B3">
              <w:rPr>
                <w:rStyle w:val="Hyperlink"/>
                <w:noProof/>
              </w:rPr>
              <w:t>Medical tool table</w:t>
            </w:r>
            <w:r w:rsidR="00F47C17">
              <w:rPr>
                <w:noProof/>
                <w:webHidden/>
              </w:rPr>
              <w:tab/>
            </w:r>
            <w:r w:rsidR="00F47C17">
              <w:rPr>
                <w:noProof/>
                <w:webHidden/>
              </w:rPr>
              <w:fldChar w:fldCharType="begin"/>
            </w:r>
            <w:r w:rsidR="00F47C17">
              <w:rPr>
                <w:noProof/>
                <w:webHidden/>
              </w:rPr>
              <w:instrText xml:space="preserve"> PAGEREF _Toc417831431 \h </w:instrText>
            </w:r>
            <w:r w:rsidR="00F47C17">
              <w:rPr>
                <w:noProof/>
                <w:webHidden/>
              </w:rPr>
            </w:r>
            <w:r w:rsidR="00F47C17">
              <w:rPr>
                <w:noProof/>
                <w:webHidden/>
              </w:rPr>
              <w:fldChar w:fldCharType="separate"/>
            </w:r>
            <w:r w:rsidR="00F47C17">
              <w:rPr>
                <w:noProof/>
                <w:webHidden/>
              </w:rPr>
              <w:t>47</w:t>
            </w:r>
            <w:r w:rsidR="00F47C17">
              <w:rPr>
                <w:noProof/>
                <w:webHidden/>
              </w:rPr>
              <w:fldChar w:fldCharType="end"/>
            </w:r>
          </w:hyperlink>
        </w:p>
        <w:p w14:paraId="1CA24DF9" w14:textId="77777777" w:rsidR="00F47C17" w:rsidRDefault="00377A51">
          <w:pPr>
            <w:pStyle w:val="TOC3"/>
            <w:tabs>
              <w:tab w:val="right" w:leader="dot" w:pos="8630"/>
            </w:tabs>
            <w:rPr>
              <w:noProof/>
            </w:rPr>
          </w:pPr>
          <w:hyperlink w:anchor="_Toc417831432" w:history="1">
            <w:r w:rsidR="00F47C17" w:rsidRPr="006F47B3">
              <w:rPr>
                <w:rStyle w:val="Hyperlink"/>
                <w:noProof/>
              </w:rPr>
              <w:t>MG-32</w:t>
            </w:r>
            <w:r w:rsidR="00F47C17">
              <w:rPr>
                <w:noProof/>
                <w:webHidden/>
              </w:rPr>
              <w:tab/>
            </w:r>
            <w:r w:rsidR="00F47C17">
              <w:rPr>
                <w:noProof/>
                <w:webHidden/>
              </w:rPr>
              <w:fldChar w:fldCharType="begin"/>
            </w:r>
            <w:r w:rsidR="00F47C17">
              <w:rPr>
                <w:noProof/>
                <w:webHidden/>
              </w:rPr>
              <w:instrText xml:space="preserve"> PAGEREF _Toc417831432 \h </w:instrText>
            </w:r>
            <w:r w:rsidR="00F47C17">
              <w:rPr>
                <w:noProof/>
                <w:webHidden/>
              </w:rPr>
            </w:r>
            <w:r w:rsidR="00F47C17">
              <w:rPr>
                <w:noProof/>
                <w:webHidden/>
              </w:rPr>
              <w:fldChar w:fldCharType="separate"/>
            </w:r>
            <w:r w:rsidR="00F47C17">
              <w:rPr>
                <w:noProof/>
                <w:webHidden/>
              </w:rPr>
              <w:t>48</w:t>
            </w:r>
            <w:r w:rsidR="00F47C17">
              <w:rPr>
                <w:noProof/>
                <w:webHidden/>
              </w:rPr>
              <w:fldChar w:fldCharType="end"/>
            </w:r>
          </w:hyperlink>
        </w:p>
        <w:p w14:paraId="199614D6" w14:textId="77777777" w:rsidR="00F47C17" w:rsidRDefault="00377A51">
          <w:pPr>
            <w:pStyle w:val="TOC3"/>
            <w:tabs>
              <w:tab w:val="right" w:leader="dot" w:pos="8630"/>
            </w:tabs>
            <w:rPr>
              <w:noProof/>
            </w:rPr>
          </w:pPr>
          <w:hyperlink w:anchor="_Toc417831433" w:history="1">
            <w:r w:rsidR="00F47C17" w:rsidRPr="006F47B3">
              <w:rPr>
                <w:rStyle w:val="Hyperlink"/>
                <w:noProof/>
              </w:rPr>
              <w:t>Modern art - windows – blue</w:t>
            </w:r>
            <w:r w:rsidR="00F47C17">
              <w:rPr>
                <w:noProof/>
                <w:webHidden/>
              </w:rPr>
              <w:tab/>
            </w:r>
            <w:r w:rsidR="00F47C17">
              <w:rPr>
                <w:noProof/>
                <w:webHidden/>
              </w:rPr>
              <w:fldChar w:fldCharType="begin"/>
            </w:r>
            <w:r w:rsidR="00F47C17">
              <w:rPr>
                <w:noProof/>
                <w:webHidden/>
              </w:rPr>
              <w:instrText xml:space="preserve"> PAGEREF _Toc417831433 \h </w:instrText>
            </w:r>
            <w:r w:rsidR="00F47C17">
              <w:rPr>
                <w:noProof/>
                <w:webHidden/>
              </w:rPr>
            </w:r>
            <w:r w:rsidR="00F47C17">
              <w:rPr>
                <w:noProof/>
                <w:webHidden/>
              </w:rPr>
              <w:fldChar w:fldCharType="separate"/>
            </w:r>
            <w:r w:rsidR="00F47C17">
              <w:rPr>
                <w:noProof/>
                <w:webHidden/>
              </w:rPr>
              <w:t>49</w:t>
            </w:r>
            <w:r w:rsidR="00F47C17">
              <w:rPr>
                <w:noProof/>
                <w:webHidden/>
              </w:rPr>
              <w:fldChar w:fldCharType="end"/>
            </w:r>
          </w:hyperlink>
        </w:p>
        <w:p w14:paraId="2DAA253E" w14:textId="77777777" w:rsidR="00F47C17" w:rsidRDefault="00377A51">
          <w:pPr>
            <w:pStyle w:val="TOC3"/>
            <w:tabs>
              <w:tab w:val="right" w:leader="dot" w:pos="8630"/>
            </w:tabs>
            <w:rPr>
              <w:noProof/>
            </w:rPr>
          </w:pPr>
          <w:hyperlink w:anchor="_Toc417831434" w:history="1">
            <w:r w:rsidR="00F47C17" w:rsidRPr="006F47B3">
              <w:rPr>
                <w:rStyle w:val="Hyperlink"/>
                <w:noProof/>
              </w:rPr>
              <w:t>Modern art - windows – brown</w:t>
            </w:r>
            <w:r w:rsidR="00F47C17">
              <w:rPr>
                <w:noProof/>
                <w:webHidden/>
              </w:rPr>
              <w:tab/>
            </w:r>
            <w:r w:rsidR="00F47C17">
              <w:rPr>
                <w:noProof/>
                <w:webHidden/>
              </w:rPr>
              <w:fldChar w:fldCharType="begin"/>
            </w:r>
            <w:r w:rsidR="00F47C17">
              <w:rPr>
                <w:noProof/>
                <w:webHidden/>
              </w:rPr>
              <w:instrText xml:space="preserve"> PAGEREF _Toc417831434 \h </w:instrText>
            </w:r>
            <w:r w:rsidR="00F47C17">
              <w:rPr>
                <w:noProof/>
                <w:webHidden/>
              </w:rPr>
            </w:r>
            <w:r w:rsidR="00F47C17">
              <w:rPr>
                <w:noProof/>
                <w:webHidden/>
              </w:rPr>
              <w:fldChar w:fldCharType="separate"/>
            </w:r>
            <w:r w:rsidR="00F47C17">
              <w:rPr>
                <w:noProof/>
                <w:webHidden/>
              </w:rPr>
              <w:t>50</w:t>
            </w:r>
            <w:r w:rsidR="00F47C17">
              <w:rPr>
                <w:noProof/>
                <w:webHidden/>
              </w:rPr>
              <w:fldChar w:fldCharType="end"/>
            </w:r>
          </w:hyperlink>
        </w:p>
        <w:p w14:paraId="73638AA5" w14:textId="77777777" w:rsidR="00F47C17" w:rsidRDefault="00377A51">
          <w:pPr>
            <w:pStyle w:val="TOC3"/>
            <w:tabs>
              <w:tab w:val="right" w:leader="dot" w:pos="8630"/>
            </w:tabs>
            <w:rPr>
              <w:noProof/>
            </w:rPr>
          </w:pPr>
          <w:hyperlink w:anchor="_Toc417831435" w:history="1">
            <w:r w:rsidR="00F47C17" w:rsidRPr="006F47B3">
              <w:rPr>
                <w:rStyle w:val="Hyperlink"/>
                <w:noProof/>
              </w:rPr>
              <w:t>Modern art - windows – green</w:t>
            </w:r>
            <w:r w:rsidR="00F47C17">
              <w:rPr>
                <w:noProof/>
                <w:webHidden/>
              </w:rPr>
              <w:tab/>
            </w:r>
            <w:r w:rsidR="00F47C17">
              <w:rPr>
                <w:noProof/>
                <w:webHidden/>
              </w:rPr>
              <w:fldChar w:fldCharType="begin"/>
            </w:r>
            <w:r w:rsidR="00F47C17">
              <w:rPr>
                <w:noProof/>
                <w:webHidden/>
              </w:rPr>
              <w:instrText xml:space="preserve"> PAGEREF _Toc417831435 \h </w:instrText>
            </w:r>
            <w:r w:rsidR="00F47C17">
              <w:rPr>
                <w:noProof/>
                <w:webHidden/>
              </w:rPr>
            </w:r>
            <w:r w:rsidR="00F47C17">
              <w:rPr>
                <w:noProof/>
                <w:webHidden/>
              </w:rPr>
              <w:fldChar w:fldCharType="separate"/>
            </w:r>
            <w:r w:rsidR="00F47C17">
              <w:rPr>
                <w:noProof/>
                <w:webHidden/>
              </w:rPr>
              <w:t>51</w:t>
            </w:r>
            <w:r w:rsidR="00F47C17">
              <w:rPr>
                <w:noProof/>
                <w:webHidden/>
              </w:rPr>
              <w:fldChar w:fldCharType="end"/>
            </w:r>
          </w:hyperlink>
        </w:p>
        <w:p w14:paraId="4CCAD4F3" w14:textId="77777777" w:rsidR="00F47C17" w:rsidRDefault="00377A51">
          <w:pPr>
            <w:pStyle w:val="TOC3"/>
            <w:tabs>
              <w:tab w:val="right" w:leader="dot" w:pos="8630"/>
            </w:tabs>
            <w:rPr>
              <w:noProof/>
            </w:rPr>
          </w:pPr>
          <w:hyperlink w:anchor="_Toc417831436" w:history="1">
            <w:r w:rsidR="00F47C17" w:rsidRPr="006F47B3">
              <w:rPr>
                <w:rStyle w:val="Hyperlink"/>
                <w:noProof/>
              </w:rPr>
              <w:t>Modern art - windows – pink</w:t>
            </w:r>
            <w:r w:rsidR="00F47C17">
              <w:rPr>
                <w:noProof/>
                <w:webHidden/>
              </w:rPr>
              <w:tab/>
            </w:r>
            <w:r w:rsidR="00F47C17">
              <w:rPr>
                <w:noProof/>
                <w:webHidden/>
              </w:rPr>
              <w:fldChar w:fldCharType="begin"/>
            </w:r>
            <w:r w:rsidR="00F47C17">
              <w:rPr>
                <w:noProof/>
                <w:webHidden/>
              </w:rPr>
              <w:instrText xml:space="preserve"> PAGEREF _Toc417831436 \h </w:instrText>
            </w:r>
            <w:r w:rsidR="00F47C17">
              <w:rPr>
                <w:noProof/>
                <w:webHidden/>
              </w:rPr>
            </w:r>
            <w:r w:rsidR="00F47C17">
              <w:rPr>
                <w:noProof/>
                <w:webHidden/>
              </w:rPr>
              <w:fldChar w:fldCharType="separate"/>
            </w:r>
            <w:r w:rsidR="00F47C17">
              <w:rPr>
                <w:noProof/>
                <w:webHidden/>
              </w:rPr>
              <w:t>52</w:t>
            </w:r>
            <w:r w:rsidR="00F47C17">
              <w:rPr>
                <w:noProof/>
                <w:webHidden/>
              </w:rPr>
              <w:fldChar w:fldCharType="end"/>
            </w:r>
          </w:hyperlink>
        </w:p>
        <w:p w14:paraId="1C58559B" w14:textId="77777777" w:rsidR="00F47C17" w:rsidRDefault="00377A51">
          <w:pPr>
            <w:pStyle w:val="TOC3"/>
            <w:tabs>
              <w:tab w:val="right" w:leader="dot" w:pos="8630"/>
            </w:tabs>
            <w:rPr>
              <w:noProof/>
            </w:rPr>
          </w:pPr>
          <w:hyperlink w:anchor="_Toc417831437" w:history="1">
            <w:r w:rsidR="00F47C17" w:rsidRPr="006F47B3">
              <w:rPr>
                <w:rStyle w:val="Hyperlink"/>
                <w:noProof/>
              </w:rPr>
              <w:t>Modern art - windows – purple</w:t>
            </w:r>
            <w:r w:rsidR="00F47C17">
              <w:rPr>
                <w:noProof/>
                <w:webHidden/>
              </w:rPr>
              <w:tab/>
            </w:r>
            <w:r w:rsidR="00F47C17">
              <w:rPr>
                <w:noProof/>
                <w:webHidden/>
              </w:rPr>
              <w:fldChar w:fldCharType="begin"/>
            </w:r>
            <w:r w:rsidR="00F47C17">
              <w:rPr>
                <w:noProof/>
                <w:webHidden/>
              </w:rPr>
              <w:instrText xml:space="preserve"> PAGEREF _Toc417831437 \h </w:instrText>
            </w:r>
            <w:r w:rsidR="00F47C17">
              <w:rPr>
                <w:noProof/>
                <w:webHidden/>
              </w:rPr>
            </w:r>
            <w:r w:rsidR="00F47C17">
              <w:rPr>
                <w:noProof/>
                <w:webHidden/>
              </w:rPr>
              <w:fldChar w:fldCharType="separate"/>
            </w:r>
            <w:r w:rsidR="00F47C17">
              <w:rPr>
                <w:noProof/>
                <w:webHidden/>
              </w:rPr>
              <w:t>53</w:t>
            </w:r>
            <w:r w:rsidR="00F47C17">
              <w:rPr>
                <w:noProof/>
                <w:webHidden/>
              </w:rPr>
              <w:fldChar w:fldCharType="end"/>
            </w:r>
          </w:hyperlink>
        </w:p>
        <w:p w14:paraId="03D8E14C" w14:textId="77777777" w:rsidR="00F47C17" w:rsidRDefault="00377A51">
          <w:pPr>
            <w:pStyle w:val="TOC3"/>
            <w:tabs>
              <w:tab w:val="right" w:leader="dot" w:pos="8630"/>
            </w:tabs>
            <w:rPr>
              <w:noProof/>
            </w:rPr>
          </w:pPr>
          <w:hyperlink w:anchor="_Toc417831438" w:history="1">
            <w:r w:rsidR="00F47C17" w:rsidRPr="006F47B3">
              <w:rPr>
                <w:rStyle w:val="Hyperlink"/>
                <w:noProof/>
              </w:rPr>
              <w:t>Modern art – boxes</w:t>
            </w:r>
            <w:r w:rsidR="00F47C17">
              <w:rPr>
                <w:noProof/>
                <w:webHidden/>
              </w:rPr>
              <w:tab/>
            </w:r>
            <w:r w:rsidR="00F47C17">
              <w:rPr>
                <w:noProof/>
                <w:webHidden/>
              </w:rPr>
              <w:fldChar w:fldCharType="begin"/>
            </w:r>
            <w:r w:rsidR="00F47C17">
              <w:rPr>
                <w:noProof/>
                <w:webHidden/>
              </w:rPr>
              <w:instrText xml:space="preserve"> PAGEREF _Toc417831438 \h </w:instrText>
            </w:r>
            <w:r w:rsidR="00F47C17">
              <w:rPr>
                <w:noProof/>
                <w:webHidden/>
              </w:rPr>
            </w:r>
            <w:r w:rsidR="00F47C17">
              <w:rPr>
                <w:noProof/>
                <w:webHidden/>
              </w:rPr>
              <w:fldChar w:fldCharType="separate"/>
            </w:r>
            <w:r w:rsidR="00F47C17">
              <w:rPr>
                <w:noProof/>
                <w:webHidden/>
              </w:rPr>
              <w:t>54</w:t>
            </w:r>
            <w:r w:rsidR="00F47C17">
              <w:rPr>
                <w:noProof/>
                <w:webHidden/>
              </w:rPr>
              <w:fldChar w:fldCharType="end"/>
            </w:r>
          </w:hyperlink>
        </w:p>
        <w:p w14:paraId="3247C6C0" w14:textId="77777777" w:rsidR="00F47C17" w:rsidRDefault="00377A51">
          <w:pPr>
            <w:pStyle w:val="TOC3"/>
            <w:tabs>
              <w:tab w:val="right" w:leader="dot" w:pos="8630"/>
            </w:tabs>
            <w:rPr>
              <w:noProof/>
            </w:rPr>
          </w:pPr>
          <w:hyperlink w:anchor="_Toc417831439" w:history="1">
            <w:r w:rsidR="00F47C17" w:rsidRPr="006F47B3">
              <w:rPr>
                <w:rStyle w:val="Hyperlink"/>
                <w:noProof/>
              </w:rPr>
              <w:t>Morning star</w:t>
            </w:r>
            <w:r w:rsidR="00F47C17">
              <w:rPr>
                <w:noProof/>
                <w:webHidden/>
              </w:rPr>
              <w:tab/>
            </w:r>
            <w:r w:rsidR="00F47C17">
              <w:rPr>
                <w:noProof/>
                <w:webHidden/>
              </w:rPr>
              <w:fldChar w:fldCharType="begin"/>
            </w:r>
            <w:r w:rsidR="00F47C17">
              <w:rPr>
                <w:noProof/>
                <w:webHidden/>
              </w:rPr>
              <w:instrText xml:space="preserve"> PAGEREF _Toc417831439 \h </w:instrText>
            </w:r>
            <w:r w:rsidR="00F47C17">
              <w:rPr>
                <w:noProof/>
                <w:webHidden/>
              </w:rPr>
            </w:r>
            <w:r w:rsidR="00F47C17">
              <w:rPr>
                <w:noProof/>
                <w:webHidden/>
              </w:rPr>
              <w:fldChar w:fldCharType="separate"/>
            </w:r>
            <w:r w:rsidR="00F47C17">
              <w:rPr>
                <w:noProof/>
                <w:webHidden/>
              </w:rPr>
              <w:t>55</w:t>
            </w:r>
            <w:r w:rsidR="00F47C17">
              <w:rPr>
                <w:noProof/>
                <w:webHidden/>
              </w:rPr>
              <w:fldChar w:fldCharType="end"/>
            </w:r>
          </w:hyperlink>
        </w:p>
        <w:p w14:paraId="06A078B0" w14:textId="77777777" w:rsidR="00F47C17" w:rsidRDefault="00377A51">
          <w:pPr>
            <w:pStyle w:val="TOC3"/>
            <w:tabs>
              <w:tab w:val="right" w:leader="dot" w:pos="8630"/>
            </w:tabs>
            <w:rPr>
              <w:noProof/>
            </w:rPr>
          </w:pPr>
          <w:hyperlink w:anchor="_Toc417831440" w:history="1">
            <w:r w:rsidR="00F47C17" w:rsidRPr="006F47B3">
              <w:rPr>
                <w:rStyle w:val="Hyperlink"/>
                <w:noProof/>
              </w:rPr>
              <w:t>Mural – blue</w:t>
            </w:r>
            <w:r w:rsidR="00F47C17">
              <w:rPr>
                <w:noProof/>
                <w:webHidden/>
              </w:rPr>
              <w:tab/>
            </w:r>
            <w:r w:rsidR="00F47C17">
              <w:rPr>
                <w:noProof/>
                <w:webHidden/>
              </w:rPr>
              <w:fldChar w:fldCharType="begin"/>
            </w:r>
            <w:r w:rsidR="00F47C17">
              <w:rPr>
                <w:noProof/>
                <w:webHidden/>
              </w:rPr>
              <w:instrText xml:space="preserve"> PAGEREF _Toc417831440 \h </w:instrText>
            </w:r>
            <w:r w:rsidR="00F47C17">
              <w:rPr>
                <w:noProof/>
                <w:webHidden/>
              </w:rPr>
            </w:r>
            <w:r w:rsidR="00F47C17">
              <w:rPr>
                <w:noProof/>
                <w:webHidden/>
              </w:rPr>
              <w:fldChar w:fldCharType="separate"/>
            </w:r>
            <w:r w:rsidR="00F47C17">
              <w:rPr>
                <w:noProof/>
                <w:webHidden/>
              </w:rPr>
              <w:t>56</w:t>
            </w:r>
            <w:r w:rsidR="00F47C17">
              <w:rPr>
                <w:noProof/>
                <w:webHidden/>
              </w:rPr>
              <w:fldChar w:fldCharType="end"/>
            </w:r>
          </w:hyperlink>
        </w:p>
        <w:p w14:paraId="5542AF9C" w14:textId="77777777" w:rsidR="00F47C17" w:rsidRDefault="00377A51">
          <w:pPr>
            <w:pStyle w:val="TOC3"/>
            <w:tabs>
              <w:tab w:val="right" w:leader="dot" w:pos="8630"/>
            </w:tabs>
            <w:rPr>
              <w:noProof/>
            </w:rPr>
          </w:pPr>
          <w:hyperlink w:anchor="_Toc417831441" w:history="1">
            <w:r w:rsidR="00F47C17" w:rsidRPr="006F47B3">
              <w:rPr>
                <w:rStyle w:val="Hyperlink"/>
                <w:noProof/>
              </w:rPr>
              <w:t>Mural – green</w:t>
            </w:r>
            <w:r w:rsidR="00F47C17">
              <w:rPr>
                <w:noProof/>
                <w:webHidden/>
              </w:rPr>
              <w:tab/>
            </w:r>
            <w:r w:rsidR="00F47C17">
              <w:rPr>
                <w:noProof/>
                <w:webHidden/>
              </w:rPr>
              <w:fldChar w:fldCharType="begin"/>
            </w:r>
            <w:r w:rsidR="00F47C17">
              <w:rPr>
                <w:noProof/>
                <w:webHidden/>
              </w:rPr>
              <w:instrText xml:space="preserve"> PAGEREF _Toc417831441 \h </w:instrText>
            </w:r>
            <w:r w:rsidR="00F47C17">
              <w:rPr>
                <w:noProof/>
                <w:webHidden/>
              </w:rPr>
            </w:r>
            <w:r w:rsidR="00F47C17">
              <w:rPr>
                <w:noProof/>
                <w:webHidden/>
              </w:rPr>
              <w:fldChar w:fldCharType="separate"/>
            </w:r>
            <w:r w:rsidR="00F47C17">
              <w:rPr>
                <w:noProof/>
                <w:webHidden/>
              </w:rPr>
              <w:t>57</w:t>
            </w:r>
            <w:r w:rsidR="00F47C17">
              <w:rPr>
                <w:noProof/>
                <w:webHidden/>
              </w:rPr>
              <w:fldChar w:fldCharType="end"/>
            </w:r>
          </w:hyperlink>
        </w:p>
        <w:p w14:paraId="7A57CBEF" w14:textId="77777777" w:rsidR="00F47C17" w:rsidRDefault="00377A51">
          <w:pPr>
            <w:pStyle w:val="TOC3"/>
            <w:tabs>
              <w:tab w:val="right" w:leader="dot" w:pos="8630"/>
            </w:tabs>
            <w:rPr>
              <w:noProof/>
            </w:rPr>
          </w:pPr>
          <w:hyperlink w:anchor="_Toc417831442" w:history="1">
            <w:r w:rsidR="00F47C17" w:rsidRPr="006F47B3">
              <w:rPr>
                <w:rStyle w:val="Hyperlink"/>
                <w:noProof/>
              </w:rPr>
              <w:t>Mural – red</w:t>
            </w:r>
            <w:r w:rsidR="00F47C17">
              <w:rPr>
                <w:noProof/>
                <w:webHidden/>
              </w:rPr>
              <w:tab/>
            </w:r>
            <w:r w:rsidR="00F47C17">
              <w:rPr>
                <w:noProof/>
                <w:webHidden/>
              </w:rPr>
              <w:fldChar w:fldCharType="begin"/>
            </w:r>
            <w:r w:rsidR="00F47C17">
              <w:rPr>
                <w:noProof/>
                <w:webHidden/>
              </w:rPr>
              <w:instrText xml:space="preserve"> PAGEREF _Toc417831442 \h </w:instrText>
            </w:r>
            <w:r w:rsidR="00F47C17">
              <w:rPr>
                <w:noProof/>
                <w:webHidden/>
              </w:rPr>
            </w:r>
            <w:r w:rsidR="00F47C17">
              <w:rPr>
                <w:noProof/>
                <w:webHidden/>
              </w:rPr>
              <w:fldChar w:fldCharType="separate"/>
            </w:r>
            <w:r w:rsidR="00F47C17">
              <w:rPr>
                <w:noProof/>
                <w:webHidden/>
              </w:rPr>
              <w:t>58</w:t>
            </w:r>
            <w:r w:rsidR="00F47C17">
              <w:rPr>
                <w:noProof/>
                <w:webHidden/>
              </w:rPr>
              <w:fldChar w:fldCharType="end"/>
            </w:r>
          </w:hyperlink>
        </w:p>
        <w:p w14:paraId="15378EFB" w14:textId="77777777" w:rsidR="00F47C17" w:rsidRDefault="00377A51">
          <w:pPr>
            <w:pStyle w:val="TOC3"/>
            <w:tabs>
              <w:tab w:val="right" w:leader="dot" w:pos="8630"/>
            </w:tabs>
            <w:rPr>
              <w:noProof/>
            </w:rPr>
          </w:pPr>
          <w:hyperlink w:anchor="_Toc417831443" w:history="1">
            <w:r w:rsidR="00F47C17" w:rsidRPr="006F47B3">
              <w:rPr>
                <w:rStyle w:val="Hyperlink"/>
                <w:noProof/>
              </w:rPr>
              <w:t>Obelisks</w:t>
            </w:r>
            <w:r w:rsidR="00F47C17">
              <w:rPr>
                <w:noProof/>
                <w:webHidden/>
              </w:rPr>
              <w:tab/>
            </w:r>
            <w:r w:rsidR="00F47C17">
              <w:rPr>
                <w:noProof/>
                <w:webHidden/>
              </w:rPr>
              <w:fldChar w:fldCharType="begin"/>
            </w:r>
            <w:r w:rsidR="00F47C17">
              <w:rPr>
                <w:noProof/>
                <w:webHidden/>
              </w:rPr>
              <w:instrText xml:space="preserve"> PAGEREF _Toc417831443 \h </w:instrText>
            </w:r>
            <w:r w:rsidR="00F47C17">
              <w:rPr>
                <w:noProof/>
                <w:webHidden/>
              </w:rPr>
            </w:r>
            <w:r w:rsidR="00F47C17">
              <w:rPr>
                <w:noProof/>
                <w:webHidden/>
              </w:rPr>
              <w:fldChar w:fldCharType="separate"/>
            </w:r>
            <w:r w:rsidR="00F47C17">
              <w:rPr>
                <w:noProof/>
                <w:webHidden/>
              </w:rPr>
              <w:t>59</w:t>
            </w:r>
            <w:r w:rsidR="00F47C17">
              <w:rPr>
                <w:noProof/>
                <w:webHidden/>
              </w:rPr>
              <w:fldChar w:fldCharType="end"/>
            </w:r>
          </w:hyperlink>
        </w:p>
        <w:p w14:paraId="0F74F01B" w14:textId="77777777" w:rsidR="00F47C17" w:rsidRDefault="00377A51">
          <w:pPr>
            <w:pStyle w:val="TOC3"/>
            <w:tabs>
              <w:tab w:val="right" w:leader="dot" w:pos="8630"/>
            </w:tabs>
            <w:rPr>
              <w:noProof/>
            </w:rPr>
          </w:pPr>
          <w:hyperlink w:anchor="_Toc417831444" w:history="1">
            <w:r w:rsidR="00F47C17" w:rsidRPr="006F47B3">
              <w:rPr>
                <w:rStyle w:val="Hyperlink"/>
                <w:noProof/>
              </w:rPr>
              <w:t>Paintings - 10 variations</w:t>
            </w:r>
            <w:r w:rsidR="00F47C17">
              <w:rPr>
                <w:noProof/>
                <w:webHidden/>
              </w:rPr>
              <w:tab/>
            </w:r>
            <w:r w:rsidR="00F47C17">
              <w:rPr>
                <w:noProof/>
                <w:webHidden/>
              </w:rPr>
              <w:fldChar w:fldCharType="begin"/>
            </w:r>
            <w:r w:rsidR="00F47C17">
              <w:rPr>
                <w:noProof/>
                <w:webHidden/>
              </w:rPr>
              <w:instrText xml:space="preserve"> PAGEREF _Toc417831444 \h </w:instrText>
            </w:r>
            <w:r w:rsidR="00F47C17">
              <w:rPr>
                <w:noProof/>
                <w:webHidden/>
              </w:rPr>
            </w:r>
            <w:r w:rsidR="00F47C17">
              <w:rPr>
                <w:noProof/>
                <w:webHidden/>
              </w:rPr>
              <w:fldChar w:fldCharType="separate"/>
            </w:r>
            <w:r w:rsidR="00F47C17">
              <w:rPr>
                <w:noProof/>
                <w:webHidden/>
              </w:rPr>
              <w:t>60</w:t>
            </w:r>
            <w:r w:rsidR="00F47C17">
              <w:rPr>
                <w:noProof/>
                <w:webHidden/>
              </w:rPr>
              <w:fldChar w:fldCharType="end"/>
            </w:r>
          </w:hyperlink>
        </w:p>
        <w:p w14:paraId="142BE2C6" w14:textId="77777777" w:rsidR="00F47C17" w:rsidRDefault="00377A51">
          <w:pPr>
            <w:pStyle w:val="TOC3"/>
            <w:tabs>
              <w:tab w:val="right" w:leader="dot" w:pos="8630"/>
            </w:tabs>
            <w:rPr>
              <w:noProof/>
            </w:rPr>
          </w:pPr>
          <w:hyperlink w:anchor="_Toc417831445" w:history="1">
            <w:r w:rsidR="00F47C17" w:rsidRPr="006F47B3">
              <w:rPr>
                <w:rStyle w:val="Hyperlink"/>
                <w:noProof/>
              </w:rPr>
              <w:t>Podium</w:t>
            </w:r>
            <w:r w:rsidR="00F47C17">
              <w:rPr>
                <w:noProof/>
                <w:webHidden/>
              </w:rPr>
              <w:tab/>
            </w:r>
            <w:r w:rsidR="00F47C17">
              <w:rPr>
                <w:noProof/>
                <w:webHidden/>
              </w:rPr>
              <w:fldChar w:fldCharType="begin"/>
            </w:r>
            <w:r w:rsidR="00F47C17">
              <w:rPr>
                <w:noProof/>
                <w:webHidden/>
              </w:rPr>
              <w:instrText xml:space="preserve"> PAGEREF _Toc417831445 \h </w:instrText>
            </w:r>
            <w:r w:rsidR="00F47C17">
              <w:rPr>
                <w:noProof/>
                <w:webHidden/>
              </w:rPr>
            </w:r>
            <w:r w:rsidR="00F47C17">
              <w:rPr>
                <w:noProof/>
                <w:webHidden/>
              </w:rPr>
              <w:fldChar w:fldCharType="separate"/>
            </w:r>
            <w:r w:rsidR="00F47C17">
              <w:rPr>
                <w:noProof/>
                <w:webHidden/>
              </w:rPr>
              <w:t>61</w:t>
            </w:r>
            <w:r w:rsidR="00F47C17">
              <w:rPr>
                <w:noProof/>
                <w:webHidden/>
              </w:rPr>
              <w:fldChar w:fldCharType="end"/>
            </w:r>
          </w:hyperlink>
        </w:p>
        <w:p w14:paraId="72A78AC9" w14:textId="77777777" w:rsidR="00F47C17" w:rsidRDefault="00377A51">
          <w:pPr>
            <w:pStyle w:val="TOC3"/>
            <w:tabs>
              <w:tab w:val="right" w:leader="dot" w:pos="8630"/>
            </w:tabs>
            <w:rPr>
              <w:noProof/>
            </w:rPr>
          </w:pPr>
          <w:hyperlink w:anchor="_Toc417831446" w:history="1">
            <w:r w:rsidR="00F47C17" w:rsidRPr="006F47B3">
              <w:rPr>
                <w:rStyle w:val="Hyperlink"/>
                <w:noProof/>
              </w:rPr>
              <w:t>Police barricade</w:t>
            </w:r>
            <w:r w:rsidR="00F47C17">
              <w:rPr>
                <w:noProof/>
                <w:webHidden/>
              </w:rPr>
              <w:tab/>
            </w:r>
            <w:r w:rsidR="00F47C17">
              <w:rPr>
                <w:noProof/>
                <w:webHidden/>
              </w:rPr>
              <w:fldChar w:fldCharType="begin"/>
            </w:r>
            <w:r w:rsidR="00F47C17">
              <w:rPr>
                <w:noProof/>
                <w:webHidden/>
              </w:rPr>
              <w:instrText xml:space="preserve"> PAGEREF _Toc417831446 \h </w:instrText>
            </w:r>
            <w:r w:rsidR="00F47C17">
              <w:rPr>
                <w:noProof/>
                <w:webHidden/>
              </w:rPr>
            </w:r>
            <w:r w:rsidR="00F47C17">
              <w:rPr>
                <w:noProof/>
                <w:webHidden/>
              </w:rPr>
              <w:fldChar w:fldCharType="separate"/>
            </w:r>
            <w:r w:rsidR="00F47C17">
              <w:rPr>
                <w:noProof/>
                <w:webHidden/>
              </w:rPr>
              <w:t>62</w:t>
            </w:r>
            <w:r w:rsidR="00F47C17">
              <w:rPr>
                <w:noProof/>
                <w:webHidden/>
              </w:rPr>
              <w:fldChar w:fldCharType="end"/>
            </w:r>
          </w:hyperlink>
        </w:p>
        <w:p w14:paraId="20843E74" w14:textId="77777777" w:rsidR="00F47C17" w:rsidRDefault="00377A51">
          <w:pPr>
            <w:pStyle w:val="TOC3"/>
            <w:tabs>
              <w:tab w:val="right" w:leader="dot" w:pos="8630"/>
            </w:tabs>
            <w:rPr>
              <w:noProof/>
            </w:rPr>
          </w:pPr>
          <w:hyperlink w:anchor="_Toc417831447" w:history="1">
            <w:r w:rsidR="00F47C17" w:rsidRPr="006F47B3">
              <w:rPr>
                <w:rStyle w:val="Hyperlink"/>
                <w:noProof/>
              </w:rPr>
              <w:t>Police car</w:t>
            </w:r>
            <w:r w:rsidR="00F47C17">
              <w:rPr>
                <w:noProof/>
                <w:webHidden/>
              </w:rPr>
              <w:tab/>
            </w:r>
            <w:r w:rsidR="00F47C17">
              <w:rPr>
                <w:noProof/>
                <w:webHidden/>
              </w:rPr>
              <w:fldChar w:fldCharType="begin"/>
            </w:r>
            <w:r w:rsidR="00F47C17">
              <w:rPr>
                <w:noProof/>
                <w:webHidden/>
              </w:rPr>
              <w:instrText xml:space="preserve"> PAGEREF _Toc417831447 \h </w:instrText>
            </w:r>
            <w:r w:rsidR="00F47C17">
              <w:rPr>
                <w:noProof/>
                <w:webHidden/>
              </w:rPr>
            </w:r>
            <w:r w:rsidR="00F47C17">
              <w:rPr>
                <w:noProof/>
                <w:webHidden/>
              </w:rPr>
              <w:fldChar w:fldCharType="separate"/>
            </w:r>
            <w:r w:rsidR="00F47C17">
              <w:rPr>
                <w:noProof/>
                <w:webHidden/>
              </w:rPr>
              <w:t>63</w:t>
            </w:r>
            <w:r w:rsidR="00F47C17">
              <w:rPr>
                <w:noProof/>
                <w:webHidden/>
              </w:rPr>
              <w:fldChar w:fldCharType="end"/>
            </w:r>
          </w:hyperlink>
        </w:p>
        <w:p w14:paraId="0C5C9E51" w14:textId="77777777" w:rsidR="00F47C17" w:rsidRDefault="00377A51">
          <w:pPr>
            <w:pStyle w:val="TOC3"/>
            <w:tabs>
              <w:tab w:val="right" w:leader="dot" w:pos="8630"/>
            </w:tabs>
            <w:rPr>
              <w:noProof/>
            </w:rPr>
          </w:pPr>
          <w:hyperlink w:anchor="_Toc417831448" w:history="1">
            <w:r w:rsidR="00F47C17" w:rsidRPr="006F47B3">
              <w:rPr>
                <w:rStyle w:val="Hyperlink"/>
                <w:noProof/>
              </w:rPr>
              <w:t>Potted shrub – short</w:t>
            </w:r>
            <w:r w:rsidR="00F47C17">
              <w:rPr>
                <w:noProof/>
                <w:webHidden/>
              </w:rPr>
              <w:tab/>
            </w:r>
            <w:r w:rsidR="00F47C17">
              <w:rPr>
                <w:noProof/>
                <w:webHidden/>
              </w:rPr>
              <w:fldChar w:fldCharType="begin"/>
            </w:r>
            <w:r w:rsidR="00F47C17">
              <w:rPr>
                <w:noProof/>
                <w:webHidden/>
              </w:rPr>
              <w:instrText xml:space="preserve"> PAGEREF _Toc417831448 \h </w:instrText>
            </w:r>
            <w:r w:rsidR="00F47C17">
              <w:rPr>
                <w:noProof/>
                <w:webHidden/>
              </w:rPr>
            </w:r>
            <w:r w:rsidR="00F47C17">
              <w:rPr>
                <w:noProof/>
                <w:webHidden/>
              </w:rPr>
              <w:fldChar w:fldCharType="separate"/>
            </w:r>
            <w:r w:rsidR="00F47C17">
              <w:rPr>
                <w:noProof/>
                <w:webHidden/>
              </w:rPr>
              <w:t>64</w:t>
            </w:r>
            <w:r w:rsidR="00F47C17">
              <w:rPr>
                <w:noProof/>
                <w:webHidden/>
              </w:rPr>
              <w:fldChar w:fldCharType="end"/>
            </w:r>
          </w:hyperlink>
        </w:p>
        <w:p w14:paraId="5832496A" w14:textId="77777777" w:rsidR="00F47C17" w:rsidRDefault="00377A51">
          <w:pPr>
            <w:pStyle w:val="TOC3"/>
            <w:tabs>
              <w:tab w:val="right" w:leader="dot" w:pos="8630"/>
            </w:tabs>
            <w:rPr>
              <w:noProof/>
            </w:rPr>
          </w:pPr>
          <w:hyperlink w:anchor="_Toc417831449" w:history="1">
            <w:r w:rsidR="00F47C17" w:rsidRPr="006F47B3">
              <w:rPr>
                <w:rStyle w:val="Hyperlink"/>
                <w:noProof/>
              </w:rPr>
              <w:t>Potted shrub – tall</w:t>
            </w:r>
            <w:r w:rsidR="00F47C17">
              <w:rPr>
                <w:noProof/>
                <w:webHidden/>
              </w:rPr>
              <w:tab/>
            </w:r>
            <w:r w:rsidR="00F47C17">
              <w:rPr>
                <w:noProof/>
                <w:webHidden/>
              </w:rPr>
              <w:fldChar w:fldCharType="begin"/>
            </w:r>
            <w:r w:rsidR="00F47C17">
              <w:rPr>
                <w:noProof/>
                <w:webHidden/>
              </w:rPr>
              <w:instrText xml:space="preserve"> PAGEREF _Toc417831449 \h </w:instrText>
            </w:r>
            <w:r w:rsidR="00F47C17">
              <w:rPr>
                <w:noProof/>
                <w:webHidden/>
              </w:rPr>
            </w:r>
            <w:r w:rsidR="00F47C17">
              <w:rPr>
                <w:noProof/>
                <w:webHidden/>
              </w:rPr>
              <w:fldChar w:fldCharType="separate"/>
            </w:r>
            <w:r w:rsidR="00F47C17">
              <w:rPr>
                <w:noProof/>
                <w:webHidden/>
              </w:rPr>
              <w:t>65</w:t>
            </w:r>
            <w:r w:rsidR="00F47C17">
              <w:rPr>
                <w:noProof/>
                <w:webHidden/>
              </w:rPr>
              <w:fldChar w:fldCharType="end"/>
            </w:r>
          </w:hyperlink>
        </w:p>
        <w:p w14:paraId="1C3745FF" w14:textId="77777777" w:rsidR="00F47C17" w:rsidRDefault="00377A51">
          <w:pPr>
            <w:pStyle w:val="TOC3"/>
            <w:tabs>
              <w:tab w:val="right" w:leader="dot" w:pos="8630"/>
            </w:tabs>
            <w:rPr>
              <w:noProof/>
            </w:rPr>
          </w:pPr>
          <w:hyperlink w:anchor="_Toc417831450" w:history="1">
            <w:r w:rsidR="00F47C17" w:rsidRPr="006F47B3">
              <w:rPr>
                <w:rStyle w:val="Hyperlink"/>
                <w:noProof/>
              </w:rPr>
              <w:t>Pyramid – green</w:t>
            </w:r>
            <w:r w:rsidR="00F47C17">
              <w:rPr>
                <w:noProof/>
                <w:webHidden/>
              </w:rPr>
              <w:tab/>
            </w:r>
            <w:r w:rsidR="00F47C17">
              <w:rPr>
                <w:noProof/>
                <w:webHidden/>
              </w:rPr>
              <w:fldChar w:fldCharType="begin"/>
            </w:r>
            <w:r w:rsidR="00F47C17">
              <w:rPr>
                <w:noProof/>
                <w:webHidden/>
              </w:rPr>
              <w:instrText xml:space="preserve"> PAGEREF _Toc417831450 \h </w:instrText>
            </w:r>
            <w:r w:rsidR="00F47C17">
              <w:rPr>
                <w:noProof/>
                <w:webHidden/>
              </w:rPr>
            </w:r>
            <w:r w:rsidR="00F47C17">
              <w:rPr>
                <w:noProof/>
                <w:webHidden/>
              </w:rPr>
              <w:fldChar w:fldCharType="separate"/>
            </w:r>
            <w:r w:rsidR="00F47C17">
              <w:rPr>
                <w:noProof/>
                <w:webHidden/>
              </w:rPr>
              <w:t>66</w:t>
            </w:r>
            <w:r w:rsidR="00F47C17">
              <w:rPr>
                <w:noProof/>
                <w:webHidden/>
              </w:rPr>
              <w:fldChar w:fldCharType="end"/>
            </w:r>
          </w:hyperlink>
        </w:p>
        <w:p w14:paraId="0F84FCFD" w14:textId="77777777" w:rsidR="00F47C17" w:rsidRDefault="00377A51">
          <w:pPr>
            <w:pStyle w:val="TOC3"/>
            <w:tabs>
              <w:tab w:val="right" w:leader="dot" w:pos="8630"/>
            </w:tabs>
            <w:rPr>
              <w:noProof/>
            </w:rPr>
          </w:pPr>
          <w:hyperlink w:anchor="_Toc417831451" w:history="1">
            <w:r w:rsidR="00F47C17" w:rsidRPr="006F47B3">
              <w:rPr>
                <w:rStyle w:val="Hyperlink"/>
                <w:noProof/>
              </w:rPr>
              <w:t>Pyramid – purple</w:t>
            </w:r>
            <w:r w:rsidR="00F47C17">
              <w:rPr>
                <w:noProof/>
                <w:webHidden/>
              </w:rPr>
              <w:tab/>
            </w:r>
            <w:r w:rsidR="00F47C17">
              <w:rPr>
                <w:noProof/>
                <w:webHidden/>
              </w:rPr>
              <w:fldChar w:fldCharType="begin"/>
            </w:r>
            <w:r w:rsidR="00F47C17">
              <w:rPr>
                <w:noProof/>
                <w:webHidden/>
              </w:rPr>
              <w:instrText xml:space="preserve"> PAGEREF _Toc417831451 \h </w:instrText>
            </w:r>
            <w:r w:rsidR="00F47C17">
              <w:rPr>
                <w:noProof/>
                <w:webHidden/>
              </w:rPr>
            </w:r>
            <w:r w:rsidR="00F47C17">
              <w:rPr>
                <w:noProof/>
                <w:webHidden/>
              </w:rPr>
              <w:fldChar w:fldCharType="separate"/>
            </w:r>
            <w:r w:rsidR="00F47C17">
              <w:rPr>
                <w:noProof/>
                <w:webHidden/>
              </w:rPr>
              <w:t>67</w:t>
            </w:r>
            <w:r w:rsidR="00F47C17">
              <w:rPr>
                <w:noProof/>
                <w:webHidden/>
              </w:rPr>
              <w:fldChar w:fldCharType="end"/>
            </w:r>
          </w:hyperlink>
        </w:p>
        <w:p w14:paraId="7BEA35F8" w14:textId="77777777" w:rsidR="00F47C17" w:rsidRDefault="00377A51">
          <w:pPr>
            <w:pStyle w:val="TOC3"/>
            <w:tabs>
              <w:tab w:val="right" w:leader="dot" w:pos="8630"/>
            </w:tabs>
            <w:rPr>
              <w:noProof/>
            </w:rPr>
          </w:pPr>
          <w:hyperlink w:anchor="_Toc417831452" w:history="1">
            <w:r w:rsidR="00F47C17" w:rsidRPr="006F47B3">
              <w:rPr>
                <w:rStyle w:val="Hyperlink"/>
                <w:noProof/>
              </w:rPr>
              <w:t>Pyramid – tan</w:t>
            </w:r>
            <w:r w:rsidR="00F47C17">
              <w:rPr>
                <w:noProof/>
                <w:webHidden/>
              </w:rPr>
              <w:tab/>
            </w:r>
            <w:r w:rsidR="00F47C17">
              <w:rPr>
                <w:noProof/>
                <w:webHidden/>
              </w:rPr>
              <w:fldChar w:fldCharType="begin"/>
            </w:r>
            <w:r w:rsidR="00F47C17">
              <w:rPr>
                <w:noProof/>
                <w:webHidden/>
              </w:rPr>
              <w:instrText xml:space="preserve"> PAGEREF _Toc417831452 \h </w:instrText>
            </w:r>
            <w:r w:rsidR="00F47C17">
              <w:rPr>
                <w:noProof/>
                <w:webHidden/>
              </w:rPr>
            </w:r>
            <w:r w:rsidR="00F47C17">
              <w:rPr>
                <w:noProof/>
                <w:webHidden/>
              </w:rPr>
              <w:fldChar w:fldCharType="separate"/>
            </w:r>
            <w:r w:rsidR="00F47C17">
              <w:rPr>
                <w:noProof/>
                <w:webHidden/>
              </w:rPr>
              <w:t>68</w:t>
            </w:r>
            <w:r w:rsidR="00F47C17">
              <w:rPr>
                <w:noProof/>
                <w:webHidden/>
              </w:rPr>
              <w:fldChar w:fldCharType="end"/>
            </w:r>
          </w:hyperlink>
        </w:p>
        <w:p w14:paraId="632576E8" w14:textId="77777777" w:rsidR="00F47C17" w:rsidRDefault="00377A51">
          <w:pPr>
            <w:pStyle w:val="TOC3"/>
            <w:tabs>
              <w:tab w:val="right" w:leader="dot" w:pos="8630"/>
            </w:tabs>
            <w:rPr>
              <w:noProof/>
            </w:rPr>
          </w:pPr>
          <w:hyperlink w:anchor="_Toc417831453" w:history="1">
            <w:r w:rsidR="00F47C17" w:rsidRPr="006F47B3">
              <w:rPr>
                <w:rStyle w:val="Hyperlink"/>
                <w:noProof/>
              </w:rPr>
              <w:t>Revolver</w:t>
            </w:r>
            <w:r w:rsidR="00F47C17">
              <w:rPr>
                <w:noProof/>
                <w:webHidden/>
              </w:rPr>
              <w:tab/>
            </w:r>
            <w:r w:rsidR="00F47C17">
              <w:rPr>
                <w:noProof/>
                <w:webHidden/>
              </w:rPr>
              <w:fldChar w:fldCharType="begin"/>
            </w:r>
            <w:r w:rsidR="00F47C17">
              <w:rPr>
                <w:noProof/>
                <w:webHidden/>
              </w:rPr>
              <w:instrText xml:space="preserve"> PAGEREF _Toc417831453 \h </w:instrText>
            </w:r>
            <w:r w:rsidR="00F47C17">
              <w:rPr>
                <w:noProof/>
                <w:webHidden/>
              </w:rPr>
            </w:r>
            <w:r w:rsidR="00F47C17">
              <w:rPr>
                <w:noProof/>
                <w:webHidden/>
              </w:rPr>
              <w:fldChar w:fldCharType="separate"/>
            </w:r>
            <w:r w:rsidR="00F47C17">
              <w:rPr>
                <w:noProof/>
                <w:webHidden/>
              </w:rPr>
              <w:t>69</w:t>
            </w:r>
            <w:r w:rsidR="00F47C17">
              <w:rPr>
                <w:noProof/>
                <w:webHidden/>
              </w:rPr>
              <w:fldChar w:fldCharType="end"/>
            </w:r>
          </w:hyperlink>
        </w:p>
        <w:p w14:paraId="2F4FA063" w14:textId="77777777" w:rsidR="00F47C17" w:rsidRDefault="00377A51">
          <w:pPr>
            <w:pStyle w:val="TOC3"/>
            <w:tabs>
              <w:tab w:val="right" w:leader="dot" w:pos="8630"/>
            </w:tabs>
            <w:rPr>
              <w:noProof/>
            </w:rPr>
          </w:pPr>
          <w:hyperlink w:anchor="_Toc417831454" w:history="1">
            <w:r w:rsidR="00F47C17" w:rsidRPr="006F47B3">
              <w:rPr>
                <w:rStyle w:val="Hyperlink"/>
                <w:noProof/>
              </w:rPr>
              <w:t>Rocket</w:t>
            </w:r>
            <w:r w:rsidR="00F47C17">
              <w:rPr>
                <w:noProof/>
                <w:webHidden/>
              </w:rPr>
              <w:tab/>
            </w:r>
            <w:r w:rsidR="00F47C17">
              <w:rPr>
                <w:noProof/>
                <w:webHidden/>
              </w:rPr>
              <w:fldChar w:fldCharType="begin"/>
            </w:r>
            <w:r w:rsidR="00F47C17">
              <w:rPr>
                <w:noProof/>
                <w:webHidden/>
              </w:rPr>
              <w:instrText xml:space="preserve"> PAGEREF _Toc417831454 \h </w:instrText>
            </w:r>
            <w:r w:rsidR="00F47C17">
              <w:rPr>
                <w:noProof/>
                <w:webHidden/>
              </w:rPr>
            </w:r>
            <w:r w:rsidR="00F47C17">
              <w:rPr>
                <w:noProof/>
                <w:webHidden/>
              </w:rPr>
              <w:fldChar w:fldCharType="separate"/>
            </w:r>
            <w:r w:rsidR="00F47C17">
              <w:rPr>
                <w:noProof/>
                <w:webHidden/>
              </w:rPr>
              <w:t>70</w:t>
            </w:r>
            <w:r w:rsidR="00F47C17">
              <w:rPr>
                <w:noProof/>
                <w:webHidden/>
              </w:rPr>
              <w:fldChar w:fldCharType="end"/>
            </w:r>
          </w:hyperlink>
        </w:p>
        <w:p w14:paraId="1CC8C458" w14:textId="77777777" w:rsidR="00F47C17" w:rsidRDefault="00377A51">
          <w:pPr>
            <w:pStyle w:val="TOC3"/>
            <w:tabs>
              <w:tab w:val="right" w:leader="dot" w:pos="8630"/>
            </w:tabs>
            <w:rPr>
              <w:noProof/>
            </w:rPr>
          </w:pPr>
          <w:hyperlink w:anchor="_Toc417831455" w:history="1">
            <w:r w:rsidR="00F47C17" w:rsidRPr="006F47B3">
              <w:rPr>
                <w:rStyle w:val="Hyperlink"/>
                <w:noProof/>
              </w:rPr>
              <w:t>Round shield</w:t>
            </w:r>
            <w:r w:rsidR="00F47C17">
              <w:rPr>
                <w:noProof/>
                <w:webHidden/>
              </w:rPr>
              <w:tab/>
            </w:r>
            <w:r w:rsidR="00F47C17">
              <w:rPr>
                <w:noProof/>
                <w:webHidden/>
              </w:rPr>
              <w:fldChar w:fldCharType="begin"/>
            </w:r>
            <w:r w:rsidR="00F47C17">
              <w:rPr>
                <w:noProof/>
                <w:webHidden/>
              </w:rPr>
              <w:instrText xml:space="preserve"> PAGEREF _Toc417831455 \h </w:instrText>
            </w:r>
            <w:r w:rsidR="00F47C17">
              <w:rPr>
                <w:noProof/>
                <w:webHidden/>
              </w:rPr>
            </w:r>
            <w:r w:rsidR="00F47C17">
              <w:rPr>
                <w:noProof/>
                <w:webHidden/>
              </w:rPr>
              <w:fldChar w:fldCharType="separate"/>
            </w:r>
            <w:r w:rsidR="00F47C17">
              <w:rPr>
                <w:noProof/>
                <w:webHidden/>
              </w:rPr>
              <w:t>71</w:t>
            </w:r>
            <w:r w:rsidR="00F47C17">
              <w:rPr>
                <w:noProof/>
                <w:webHidden/>
              </w:rPr>
              <w:fldChar w:fldCharType="end"/>
            </w:r>
          </w:hyperlink>
        </w:p>
        <w:p w14:paraId="5D21174B" w14:textId="77777777" w:rsidR="00F47C17" w:rsidRDefault="00377A51">
          <w:pPr>
            <w:pStyle w:val="TOC3"/>
            <w:tabs>
              <w:tab w:val="right" w:leader="dot" w:pos="8630"/>
            </w:tabs>
            <w:rPr>
              <w:noProof/>
            </w:rPr>
          </w:pPr>
          <w:hyperlink w:anchor="_Toc417831456" w:history="1">
            <w:r w:rsidR="00F47C17" w:rsidRPr="006F47B3">
              <w:rPr>
                <w:rStyle w:val="Hyperlink"/>
                <w:noProof/>
              </w:rPr>
              <w:t>Satellite</w:t>
            </w:r>
            <w:r w:rsidR="00F47C17">
              <w:rPr>
                <w:noProof/>
                <w:webHidden/>
              </w:rPr>
              <w:tab/>
            </w:r>
            <w:r w:rsidR="00F47C17">
              <w:rPr>
                <w:noProof/>
                <w:webHidden/>
              </w:rPr>
              <w:fldChar w:fldCharType="begin"/>
            </w:r>
            <w:r w:rsidR="00F47C17">
              <w:rPr>
                <w:noProof/>
                <w:webHidden/>
              </w:rPr>
              <w:instrText xml:space="preserve"> PAGEREF _Toc417831456 \h </w:instrText>
            </w:r>
            <w:r w:rsidR="00F47C17">
              <w:rPr>
                <w:noProof/>
                <w:webHidden/>
              </w:rPr>
            </w:r>
            <w:r w:rsidR="00F47C17">
              <w:rPr>
                <w:noProof/>
                <w:webHidden/>
              </w:rPr>
              <w:fldChar w:fldCharType="separate"/>
            </w:r>
            <w:r w:rsidR="00F47C17">
              <w:rPr>
                <w:noProof/>
                <w:webHidden/>
              </w:rPr>
              <w:t>72</w:t>
            </w:r>
            <w:r w:rsidR="00F47C17">
              <w:rPr>
                <w:noProof/>
                <w:webHidden/>
              </w:rPr>
              <w:fldChar w:fldCharType="end"/>
            </w:r>
          </w:hyperlink>
        </w:p>
        <w:p w14:paraId="59878258" w14:textId="77777777" w:rsidR="00F47C17" w:rsidRDefault="00377A51">
          <w:pPr>
            <w:pStyle w:val="TOC3"/>
            <w:tabs>
              <w:tab w:val="right" w:leader="dot" w:pos="8630"/>
            </w:tabs>
            <w:rPr>
              <w:noProof/>
            </w:rPr>
          </w:pPr>
          <w:hyperlink w:anchor="_Toc417831457" w:history="1">
            <w:r w:rsidR="00F47C17" w:rsidRPr="006F47B3">
              <w:rPr>
                <w:rStyle w:val="Hyperlink"/>
                <w:noProof/>
              </w:rPr>
              <w:t>Scientist</w:t>
            </w:r>
            <w:r w:rsidR="00F47C17">
              <w:rPr>
                <w:noProof/>
                <w:webHidden/>
              </w:rPr>
              <w:tab/>
            </w:r>
            <w:r w:rsidR="00F47C17">
              <w:rPr>
                <w:noProof/>
                <w:webHidden/>
              </w:rPr>
              <w:fldChar w:fldCharType="begin"/>
            </w:r>
            <w:r w:rsidR="00F47C17">
              <w:rPr>
                <w:noProof/>
                <w:webHidden/>
              </w:rPr>
              <w:instrText xml:space="preserve"> PAGEREF _Toc417831457 \h </w:instrText>
            </w:r>
            <w:r w:rsidR="00F47C17">
              <w:rPr>
                <w:noProof/>
                <w:webHidden/>
              </w:rPr>
            </w:r>
            <w:r w:rsidR="00F47C17">
              <w:rPr>
                <w:noProof/>
                <w:webHidden/>
              </w:rPr>
              <w:fldChar w:fldCharType="separate"/>
            </w:r>
            <w:r w:rsidR="00F47C17">
              <w:rPr>
                <w:noProof/>
                <w:webHidden/>
              </w:rPr>
              <w:t>73</w:t>
            </w:r>
            <w:r w:rsidR="00F47C17">
              <w:rPr>
                <w:noProof/>
                <w:webHidden/>
              </w:rPr>
              <w:fldChar w:fldCharType="end"/>
            </w:r>
          </w:hyperlink>
        </w:p>
        <w:p w14:paraId="3EA04B9A" w14:textId="77777777" w:rsidR="00F47C17" w:rsidRDefault="00377A51">
          <w:pPr>
            <w:pStyle w:val="TOC3"/>
            <w:tabs>
              <w:tab w:val="right" w:leader="dot" w:pos="8630"/>
            </w:tabs>
            <w:rPr>
              <w:noProof/>
            </w:rPr>
          </w:pPr>
          <w:hyperlink w:anchor="_Toc417831458" w:history="1">
            <w:r w:rsidR="00F47C17" w:rsidRPr="006F47B3">
              <w:rPr>
                <w:rStyle w:val="Hyperlink"/>
                <w:noProof/>
              </w:rPr>
              <w:t>Seal</w:t>
            </w:r>
            <w:r w:rsidR="00F47C17">
              <w:rPr>
                <w:noProof/>
                <w:webHidden/>
              </w:rPr>
              <w:tab/>
            </w:r>
            <w:r w:rsidR="00F47C17">
              <w:rPr>
                <w:noProof/>
                <w:webHidden/>
              </w:rPr>
              <w:fldChar w:fldCharType="begin"/>
            </w:r>
            <w:r w:rsidR="00F47C17">
              <w:rPr>
                <w:noProof/>
                <w:webHidden/>
              </w:rPr>
              <w:instrText xml:space="preserve"> PAGEREF _Toc417831458 \h </w:instrText>
            </w:r>
            <w:r w:rsidR="00F47C17">
              <w:rPr>
                <w:noProof/>
                <w:webHidden/>
              </w:rPr>
            </w:r>
            <w:r w:rsidR="00F47C17">
              <w:rPr>
                <w:noProof/>
                <w:webHidden/>
              </w:rPr>
              <w:fldChar w:fldCharType="separate"/>
            </w:r>
            <w:r w:rsidR="00F47C17">
              <w:rPr>
                <w:noProof/>
                <w:webHidden/>
              </w:rPr>
              <w:t>74</w:t>
            </w:r>
            <w:r w:rsidR="00F47C17">
              <w:rPr>
                <w:noProof/>
                <w:webHidden/>
              </w:rPr>
              <w:fldChar w:fldCharType="end"/>
            </w:r>
          </w:hyperlink>
        </w:p>
        <w:p w14:paraId="2681206C" w14:textId="77777777" w:rsidR="00F47C17" w:rsidRDefault="00377A51">
          <w:pPr>
            <w:pStyle w:val="TOC3"/>
            <w:tabs>
              <w:tab w:val="right" w:leader="dot" w:pos="8630"/>
            </w:tabs>
            <w:rPr>
              <w:noProof/>
            </w:rPr>
          </w:pPr>
          <w:hyperlink w:anchor="_Toc417831459" w:history="1">
            <w:r w:rsidR="00F47C17" w:rsidRPr="006F47B3">
              <w:rPr>
                <w:rStyle w:val="Hyperlink"/>
                <w:noProof/>
              </w:rPr>
              <w:t>Sickle</w:t>
            </w:r>
            <w:r w:rsidR="00F47C17">
              <w:rPr>
                <w:noProof/>
                <w:webHidden/>
              </w:rPr>
              <w:tab/>
            </w:r>
            <w:r w:rsidR="00F47C17">
              <w:rPr>
                <w:noProof/>
                <w:webHidden/>
              </w:rPr>
              <w:fldChar w:fldCharType="begin"/>
            </w:r>
            <w:r w:rsidR="00F47C17">
              <w:rPr>
                <w:noProof/>
                <w:webHidden/>
              </w:rPr>
              <w:instrText xml:space="preserve"> PAGEREF _Toc417831459 \h </w:instrText>
            </w:r>
            <w:r w:rsidR="00F47C17">
              <w:rPr>
                <w:noProof/>
                <w:webHidden/>
              </w:rPr>
            </w:r>
            <w:r w:rsidR="00F47C17">
              <w:rPr>
                <w:noProof/>
                <w:webHidden/>
              </w:rPr>
              <w:fldChar w:fldCharType="separate"/>
            </w:r>
            <w:r w:rsidR="00F47C17">
              <w:rPr>
                <w:noProof/>
                <w:webHidden/>
              </w:rPr>
              <w:t>75</w:t>
            </w:r>
            <w:r w:rsidR="00F47C17">
              <w:rPr>
                <w:noProof/>
                <w:webHidden/>
              </w:rPr>
              <w:fldChar w:fldCharType="end"/>
            </w:r>
          </w:hyperlink>
        </w:p>
        <w:p w14:paraId="42C5A208" w14:textId="77777777" w:rsidR="00F47C17" w:rsidRDefault="00377A51">
          <w:pPr>
            <w:pStyle w:val="TOC3"/>
            <w:tabs>
              <w:tab w:val="right" w:leader="dot" w:pos="8630"/>
            </w:tabs>
            <w:rPr>
              <w:noProof/>
            </w:rPr>
          </w:pPr>
          <w:hyperlink w:anchor="_Toc417831460" w:history="1">
            <w:r w:rsidR="00F47C17" w:rsidRPr="006F47B3">
              <w:rPr>
                <w:rStyle w:val="Hyperlink"/>
                <w:noProof/>
              </w:rPr>
              <w:t>Space capsule</w:t>
            </w:r>
            <w:r w:rsidR="00F47C17">
              <w:rPr>
                <w:noProof/>
                <w:webHidden/>
              </w:rPr>
              <w:tab/>
            </w:r>
            <w:r w:rsidR="00F47C17">
              <w:rPr>
                <w:noProof/>
                <w:webHidden/>
              </w:rPr>
              <w:fldChar w:fldCharType="begin"/>
            </w:r>
            <w:r w:rsidR="00F47C17">
              <w:rPr>
                <w:noProof/>
                <w:webHidden/>
              </w:rPr>
              <w:instrText xml:space="preserve"> PAGEREF _Toc417831460 \h </w:instrText>
            </w:r>
            <w:r w:rsidR="00F47C17">
              <w:rPr>
                <w:noProof/>
                <w:webHidden/>
              </w:rPr>
            </w:r>
            <w:r w:rsidR="00F47C17">
              <w:rPr>
                <w:noProof/>
                <w:webHidden/>
              </w:rPr>
              <w:fldChar w:fldCharType="separate"/>
            </w:r>
            <w:r w:rsidR="00F47C17">
              <w:rPr>
                <w:noProof/>
                <w:webHidden/>
              </w:rPr>
              <w:t>76</w:t>
            </w:r>
            <w:r w:rsidR="00F47C17">
              <w:rPr>
                <w:noProof/>
                <w:webHidden/>
              </w:rPr>
              <w:fldChar w:fldCharType="end"/>
            </w:r>
          </w:hyperlink>
        </w:p>
        <w:p w14:paraId="32E5DBBB" w14:textId="77777777" w:rsidR="00F47C17" w:rsidRDefault="00377A51">
          <w:pPr>
            <w:pStyle w:val="TOC3"/>
            <w:tabs>
              <w:tab w:val="right" w:leader="dot" w:pos="8630"/>
            </w:tabs>
            <w:rPr>
              <w:noProof/>
            </w:rPr>
          </w:pPr>
          <w:hyperlink w:anchor="_Toc417831461" w:history="1">
            <w:r w:rsidR="00F47C17" w:rsidRPr="006F47B3">
              <w:rPr>
                <w:rStyle w:val="Hyperlink"/>
                <w:noProof/>
              </w:rPr>
              <w:t>Stanchion</w:t>
            </w:r>
            <w:r w:rsidR="00F47C17">
              <w:rPr>
                <w:noProof/>
                <w:webHidden/>
              </w:rPr>
              <w:tab/>
            </w:r>
            <w:r w:rsidR="00F47C17">
              <w:rPr>
                <w:noProof/>
                <w:webHidden/>
              </w:rPr>
              <w:fldChar w:fldCharType="begin"/>
            </w:r>
            <w:r w:rsidR="00F47C17">
              <w:rPr>
                <w:noProof/>
                <w:webHidden/>
              </w:rPr>
              <w:instrText xml:space="preserve"> PAGEREF _Toc417831461 \h </w:instrText>
            </w:r>
            <w:r w:rsidR="00F47C17">
              <w:rPr>
                <w:noProof/>
                <w:webHidden/>
              </w:rPr>
            </w:r>
            <w:r w:rsidR="00F47C17">
              <w:rPr>
                <w:noProof/>
                <w:webHidden/>
              </w:rPr>
              <w:fldChar w:fldCharType="separate"/>
            </w:r>
            <w:r w:rsidR="00F47C17">
              <w:rPr>
                <w:noProof/>
                <w:webHidden/>
              </w:rPr>
              <w:t>77</w:t>
            </w:r>
            <w:r w:rsidR="00F47C17">
              <w:rPr>
                <w:noProof/>
                <w:webHidden/>
              </w:rPr>
              <w:fldChar w:fldCharType="end"/>
            </w:r>
          </w:hyperlink>
        </w:p>
        <w:p w14:paraId="372B7212" w14:textId="77777777" w:rsidR="00F47C17" w:rsidRDefault="00377A51">
          <w:pPr>
            <w:pStyle w:val="TOC3"/>
            <w:tabs>
              <w:tab w:val="right" w:leader="dot" w:pos="8630"/>
            </w:tabs>
            <w:rPr>
              <w:noProof/>
            </w:rPr>
          </w:pPr>
          <w:hyperlink w:anchor="_Toc417831462" w:history="1">
            <w:r w:rsidR="00F47C17" w:rsidRPr="006F47B3">
              <w:rPr>
                <w:rStyle w:val="Hyperlink"/>
                <w:noProof/>
              </w:rPr>
              <w:t>Stanchion and rope</w:t>
            </w:r>
            <w:r w:rsidR="00F47C17">
              <w:rPr>
                <w:noProof/>
                <w:webHidden/>
              </w:rPr>
              <w:tab/>
            </w:r>
            <w:r w:rsidR="00F47C17">
              <w:rPr>
                <w:noProof/>
                <w:webHidden/>
              </w:rPr>
              <w:fldChar w:fldCharType="begin"/>
            </w:r>
            <w:r w:rsidR="00F47C17">
              <w:rPr>
                <w:noProof/>
                <w:webHidden/>
              </w:rPr>
              <w:instrText xml:space="preserve"> PAGEREF _Toc417831462 \h </w:instrText>
            </w:r>
            <w:r w:rsidR="00F47C17">
              <w:rPr>
                <w:noProof/>
                <w:webHidden/>
              </w:rPr>
            </w:r>
            <w:r w:rsidR="00F47C17">
              <w:rPr>
                <w:noProof/>
                <w:webHidden/>
              </w:rPr>
              <w:fldChar w:fldCharType="separate"/>
            </w:r>
            <w:r w:rsidR="00F47C17">
              <w:rPr>
                <w:noProof/>
                <w:webHidden/>
              </w:rPr>
              <w:t>78</w:t>
            </w:r>
            <w:r w:rsidR="00F47C17">
              <w:rPr>
                <w:noProof/>
                <w:webHidden/>
              </w:rPr>
              <w:fldChar w:fldCharType="end"/>
            </w:r>
          </w:hyperlink>
        </w:p>
        <w:p w14:paraId="18C3EDEA" w14:textId="77777777" w:rsidR="00F47C17" w:rsidRDefault="00377A51">
          <w:pPr>
            <w:pStyle w:val="TOC3"/>
            <w:tabs>
              <w:tab w:val="right" w:leader="dot" w:pos="8630"/>
            </w:tabs>
            <w:rPr>
              <w:noProof/>
            </w:rPr>
          </w:pPr>
          <w:hyperlink w:anchor="_Toc417831463" w:history="1">
            <w:r w:rsidR="00F47C17" w:rsidRPr="006F47B3">
              <w:rPr>
                <w:rStyle w:val="Hyperlink"/>
                <w:noProof/>
              </w:rPr>
              <w:t>Stone wall</w:t>
            </w:r>
            <w:r w:rsidR="00F47C17">
              <w:rPr>
                <w:noProof/>
                <w:webHidden/>
              </w:rPr>
              <w:tab/>
            </w:r>
            <w:r w:rsidR="00F47C17">
              <w:rPr>
                <w:noProof/>
                <w:webHidden/>
              </w:rPr>
              <w:fldChar w:fldCharType="begin"/>
            </w:r>
            <w:r w:rsidR="00F47C17">
              <w:rPr>
                <w:noProof/>
                <w:webHidden/>
              </w:rPr>
              <w:instrText xml:space="preserve"> PAGEREF _Toc417831463 \h </w:instrText>
            </w:r>
            <w:r w:rsidR="00F47C17">
              <w:rPr>
                <w:noProof/>
                <w:webHidden/>
              </w:rPr>
            </w:r>
            <w:r w:rsidR="00F47C17">
              <w:rPr>
                <w:noProof/>
                <w:webHidden/>
              </w:rPr>
              <w:fldChar w:fldCharType="separate"/>
            </w:r>
            <w:r w:rsidR="00F47C17">
              <w:rPr>
                <w:noProof/>
                <w:webHidden/>
              </w:rPr>
              <w:t>79</w:t>
            </w:r>
            <w:r w:rsidR="00F47C17">
              <w:rPr>
                <w:noProof/>
                <w:webHidden/>
              </w:rPr>
              <w:fldChar w:fldCharType="end"/>
            </w:r>
          </w:hyperlink>
        </w:p>
        <w:p w14:paraId="2F8AE786" w14:textId="77777777" w:rsidR="00F47C17" w:rsidRDefault="00377A51">
          <w:pPr>
            <w:pStyle w:val="TOC3"/>
            <w:tabs>
              <w:tab w:val="right" w:leader="dot" w:pos="8630"/>
            </w:tabs>
            <w:rPr>
              <w:noProof/>
            </w:rPr>
          </w:pPr>
          <w:hyperlink w:anchor="_Toc417831464" w:history="1">
            <w:r w:rsidR="00F47C17" w:rsidRPr="006F47B3">
              <w:rPr>
                <w:rStyle w:val="Hyperlink"/>
                <w:noProof/>
              </w:rPr>
              <w:t>Tall bush</w:t>
            </w:r>
            <w:r w:rsidR="00F47C17">
              <w:rPr>
                <w:noProof/>
                <w:webHidden/>
              </w:rPr>
              <w:tab/>
            </w:r>
            <w:r w:rsidR="00F47C17">
              <w:rPr>
                <w:noProof/>
                <w:webHidden/>
              </w:rPr>
              <w:fldChar w:fldCharType="begin"/>
            </w:r>
            <w:r w:rsidR="00F47C17">
              <w:rPr>
                <w:noProof/>
                <w:webHidden/>
              </w:rPr>
              <w:instrText xml:space="preserve"> PAGEREF _Toc417831464 \h </w:instrText>
            </w:r>
            <w:r w:rsidR="00F47C17">
              <w:rPr>
                <w:noProof/>
                <w:webHidden/>
              </w:rPr>
            </w:r>
            <w:r w:rsidR="00F47C17">
              <w:rPr>
                <w:noProof/>
                <w:webHidden/>
              </w:rPr>
              <w:fldChar w:fldCharType="separate"/>
            </w:r>
            <w:r w:rsidR="00F47C17">
              <w:rPr>
                <w:noProof/>
                <w:webHidden/>
              </w:rPr>
              <w:t>80</w:t>
            </w:r>
            <w:r w:rsidR="00F47C17">
              <w:rPr>
                <w:noProof/>
                <w:webHidden/>
              </w:rPr>
              <w:fldChar w:fldCharType="end"/>
            </w:r>
          </w:hyperlink>
        </w:p>
        <w:p w14:paraId="7EE0DE63" w14:textId="77777777" w:rsidR="00F47C17" w:rsidRDefault="00377A51">
          <w:pPr>
            <w:pStyle w:val="TOC3"/>
            <w:tabs>
              <w:tab w:val="right" w:leader="dot" w:pos="8630"/>
            </w:tabs>
            <w:rPr>
              <w:noProof/>
            </w:rPr>
          </w:pPr>
          <w:hyperlink w:anchor="_Toc417831465" w:history="1">
            <w:r w:rsidR="00F47C17" w:rsidRPr="006F47B3">
              <w:rPr>
                <w:rStyle w:val="Hyperlink"/>
                <w:noProof/>
              </w:rPr>
              <w:t>Tall display case</w:t>
            </w:r>
            <w:r w:rsidR="00F47C17">
              <w:rPr>
                <w:noProof/>
                <w:webHidden/>
              </w:rPr>
              <w:tab/>
            </w:r>
            <w:r w:rsidR="00F47C17">
              <w:rPr>
                <w:noProof/>
                <w:webHidden/>
              </w:rPr>
              <w:fldChar w:fldCharType="begin"/>
            </w:r>
            <w:r w:rsidR="00F47C17">
              <w:rPr>
                <w:noProof/>
                <w:webHidden/>
              </w:rPr>
              <w:instrText xml:space="preserve"> PAGEREF _Toc417831465 \h </w:instrText>
            </w:r>
            <w:r w:rsidR="00F47C17">
              <w:rPr>
                <w:noProof/>
                <w:webHidden/>
              </w:rPr>
            </w:r>
            <w:r w:rsidR="00F47C17">
              <w:rPr>
                <w:noProof/>
                <w:webHidden/>
              </w:rPr>
              <w:fldChar w:fldCharType="separate"/>
            </w:r>
            <w:r w:rsidR="00F47C17">
              <w:rPr>
                <w:noProof/>
                <w:webHidden/>
              </w:rPr>
              <w:t>81</w:t>
            </w:r>
            <w:r w:rsidR="00F47C17">
              <w:rPr>
                <w:noProof/>
                <w:webHidden/>
              </w:rPr>
              <w:fldChar w:fldCharType="end"/>
            </w:r>
          </w:hyperlink>
        </w:p>
        <w:p w14:paraId="13C06C96" w14:textId="77777777" w:rsidR="00F47C17" w:rsidRDefault="00377A51">
          <w:pPr>
            <w:pStyle w:val="TOC3"/>
            <w:tabs>
              <w:tab w:val="right" w:leader="dot" w:pos="8630"/>
            </w:tabs>
            <w:rPr>
              <w:noProof/>
            </w:rPr>
          </w:pPr>
          <w:hyperlink w:anchor="_Toc417831466" w:history="1">
            <w:r w:rsidR="00F47C17" w:rsidRPr="006F47B3">
              <w:rPr>
                <w:rStyle w:val="Hyperlink"/>
                <w:noProof/>
              </w:rPr>
              <w:t>Tank</w:t>
            </w:r>
            <w:r w:rsidR="00F47C17">
              <w:rPr>
                <w:noProof/>
                <w:webHidden/>
              </w:rPr>
              <w:tab/>
            </w:r>
            <w:r w:rsidR="00F47C17">
              <w:rPr>
                <w:noProof/>
                <w:webHidden/>
              </w:rPr>
              <w:fldChar w:fldCharType="begin"/>
            </w:r>
            <w:r w:rsidR="00F47C17">
              <w:rPr>
                <w:noProof/>
                <w:webHidden/>
              </w:rPr>
              <w:instrText xml:space="preserve"> PAGEREF _Toc417831466 \h </w:instrText>
            </w:r>
            <w:r w:rsidR="00F47C17">
              <w:rPr>
                <w:noProof/>
                <w:webHidden/>
              </w:rPr>
            </w:r>
            <w:r w:rsidR="00F47C17">
              <w:rPr>
                <w:noProof/>
                <w:webHidden/>
              </w:rPr>
              <w:fldChar w:fldCharType="separate"/>
            </w:r>
            <w:r w:rsidR="00F47C17">
              <w:rPr>
                <w:noProof/>
                <w:webHidden/>
              </w:rPr>
              <w:t>82</w:t>
            </w:r>
            <w:r w:rsidR="00F47C17">
              <w:rPr>
                <w:noProof/>
                <w:webHidden/>
              </w:rPr>
              <w:fldChar w:fldCharType="end"/>
            </w:r>
          </w:hyperlink>
        </w:p>
        <w:p w14:paraId="58126A44" w14:textId="77777777" w:rsidR="00F47C17" w:rsidRDefault="00377A51">
          <w:pPr>
            <w:pStyle w:val="TOC3"/>
            <w:tabs>
              <w:tab w:val="right" w:leader="dot" w:pos="8630"/>
            </w:tabs>
            <w:rPr>
              <w:noProof/>
            </w:rPr>
          </w:pPr>
          <w:hyperlink w:anchor="_Toc417831467" w:history="1">
            <w:r w:rsidR="00F47C17" w:rsidRPr="006F47B3">
              <w:rPr>
                <w:rStyle w:val="Hyperlink"/>
                <w:noProof/>
              </w:rPr>
              <w:t>Templar shield</w:t>
            </w:r>
            <w:r w:rsidR="00F47C17">
              <w:rPr>
                <w:noProof/>
                <w:webHidden/>
              </w:rPr>
              <w:tab/>
            </w:r>
            <w:r w:rsidR="00F47C17">
              <w:rPr>
                <w:noProof/>
                <w:webHidden/>
              </w:rPr>
              <w:fldChar w:fldCharType="begin"/>
            </w:r>
            <w:r w:rsidR="00F47C17">
              <w:rPr>
                <w:noProof/>
                <w:webHidden/>
              </w:rPr>
              <w:instrText xml:space="preserve"> PAGEREF _Toc417831467 \h </w:instrText>
            </w:r>
            <w:r w:rsidR="00F47C17">
              <w:rPr>
                <w:noProof/>
                <w:webHidden/>
              </w:rPr>
            </w:r>
            <w:r w:rsidR="00F47C17">
              <w:rPr>
                <w:noProof/>
                <w:webHidden/>
              </w:rPr>
              <w:fldChar w:fldCharType="separate"/>
            </w:r>
            <w:r w:rsidR="00F47C17">
              <w:rPr>
                <w:noProof/>
                <w:webHidden/>
              </w:rPr>
              <w:t>83</w:t>
            </w:r>
            <w:r w:rsidR="00F47C17">
              <w:rPr>
                <w:noProof/>
                <w:webHidden/>
              </w:rPr>
              <w:fldChar w:fldCharType="end"/>
            </w:r>
          </w:hyperlink>
        </w:p>
        <w:p w14:paraId="5583A03F" w14:textId="77777777" w:rsidR="00F47C17" w:rsidRDefault="00377A51">
          <w:pPr>
            <w:pStyle w:val="TOC3"/>
            <w:tabs>
              <w:tab w:val="right" w:leader="dot" w:pos="8630"/>
            </w:tabs>
            <w:rPr>
              <w:noProof/>
            </w:rPr>
          </w:pPr>
          <w:hyperlink w:anchor="_Toc417831468" w:history="1">
            <w:r w:rsidR="00F47C17" w:rsidRPr="006F47B3">
              <w:rPr>
                <w:rStyle w:val="Hyperlink"/>
                <w:noProof/>
              </w:rPr>
              <w:t>Thompson sub-machine gun</w:t>
            </w:r>
            <w:r w:rsidR="00F47C17">
              <w:rPr>
                <w:noProof/>
                <w:webHidden/>
              </w:rPr>
              <w:tab/>
            </w:r>
            <w:r w:rsidR="00F47C17">
              <w:rPr>
                <w:noProof/>
                <w:webHidden/>
              </w:rPr>
              <w:fldChar w:fldCharType="begin"/>
            </w:r>
            <w:r w:rsidR="00F47C17">
              <w:rPr>
                <w:noProof/>
                <w:webHidden/>
              </w:rPr>
              <w:instrText xml:space="preserve"> PAGEREF _Toc417831468 \h </w:instrText>
            </w:r>
            <w:r w:rsidR="00F47C17">
              <w:rPr>
                <w:noProof/>
                <w:webHidden/>
              </w:rPr>
            </w:r>
            <w:r w:rsidR="00F47C17">
              <w:rPr>
                <w:noProof/>
                <w:webHidden/>
              </w:rPr>
              <w:fldChar w:fldCharType="separate"/>
            </w:r>
            <w:r w:rsidR="00F47C17">
              <w:rPr>
                <w:noProof/>
                <w:webHidden/>
              </w:rPr>
              <w:t>84</w:t>
            </w:r>
            <w:r w:rsidR="00F47C17">
              <w:rPr>
                <w:noProof/>
                <w:webHidden/>
              </w:rPr>
              <w:fldChar w:fldCharType="end"/>
            </w:r>
          </w:hyperlink>
        </w:p>
        <w:p w14:paraId="35A78028" w14:textId="77777777" w:rsidR="00F47C17" w:rsidRDefault="00377A51">
          <w:pPr>
            <w:pStyle w:val="TOC3"/>
            <w:tabs>
              <w:tab w:val="right" w:leader="dot" w:pos="8630"/>
            </w:tabs>
            <w:rPr>
              <w:noProof/>
            </w:rPr>
          </w:pPr>
          <w:hyperlink w:anchor="_Toc417831469" w:history="1">
            <w:r w:rsidR="00F47C17" w:rsidRPr="006F47B3">
              <w:rPr>
                <w:rStyle w:val="Hyperlink"/>
                <w:noProof/>
              </w:rPr>
              <w:t>Tree</w:t>
            </w:r>
            <w:r w:rsidR="00F47C17">
              <w:rPr>
                <w:noProof/>
                <w:webHidden/>
              </w:rPr>
              <w:tab/>
            </w:r>
            <w:r w:rsidR="00F47C17">
              <w:rPr>
                <w:noProof/>
                <w:webHidden/>
              </w:rPr>
              <w:fldChar w:fldCharType="begin"/>
            </w:r>
            <w:r w:rsidR="00F47C17">
              <w:rPr>
                <w:noProof/>
                <w:webHidden/>
              </w:rPr>
              <w:instrText xml:space="preserve"> PAGEREF _Toc417831469 \h </w:instrText>
            </w:r>
            <w:r w:rsidR="00F47C17">
              <w:rPr>
                <w:noProof/>
                <w:webHidden/>
              </w:rPr>
            </w:r>
            <w:r w:rsidR="00F47C17">
              <w:rPr>
                <w:noProof/>
                <w:webHidden/>
              </w:rPr>
              <w:fldChar w:fldCharType="separate"/>
            </w:r>
            <w:r w:rsidR="00F47C17">
              <w:rPr>
                <w:noProof/>
                <w:webHidden/>
              </w:rPr>
              <w:t>85</w:t>
            </w:r>
            <w:r w:rsidR="00F47C17">
              <w:rPr>
                <w:noProof/>
                <w:webHidden/>
              </w:rPr>
              <w:fldChar w:fldCharType="end"/>
            </w:r>
          </w:hyperlink>
        </w:p>
        <w:p w14:paraId="75EC4E41" w14:textId="77777777" w:rsidR="00F47C17" w:rsidRDefault="00377A51">
          <w:pPr>
            <w:pStyle w:val="TOC3"/>
            <w:tabs>
              <w:tab w:val="right" w:leader="dot" w:pos="8630"/>
            </w:tabs>
            <w:rPr>
              <w:noProof/>
            </w:rPr>
          </w:pPr>
          <w:hyperlink w:anchor="_Toc417831470" w:history="1">
            <w:r w:rsidR="00F47C17" w:rsidRPr="006F47B3">
              <w:rPr>
                <w:rStyle w:val="Hyperlink"/>
                <w:noProof/>
              </w:rPr>
              <w:t>Vase – brown</w:t>
            </w:r>
            <w:r w:rsidR="00F47C17">
              <w:rPr>
                <w:noProof/>
                <w:webHidden/>
              </w:rPr>
              <w:tab/>
            </w:r>
            <w:r w:rsidR="00F47C17">
              <w:rPr>
                <w:noProof/>
                <w:webHidden/>
              </w:rPr>
              <w:fldChar w:fldCharType="begin"/>
            </w:r>
            <w:r w:rsidR="00F47C17">
              <w:rPr>
                <w:noProof/>
                <w:webHidden/>
              </w:rPr>
              <w:instrText xml:space="preserve"> PAGEREF _Toc417831470 \h </w:instrText>
            </w:r>
            <w:r w:rsidR="00F47C17">
              <w:rPr>
                <w:noProof/>
                <w:webHidden/>
              </w:rPr>
            </w:r>
            <w:r w:rsidR="00F47C17">
              <w:rPr>
                <w:noProof/>
                <w:webHidden/>
              </w:rPr>
              <w:fldChar w:fldCharType="separate"/>
            </w:r>
            <w:r w:rsidR="00F47C17">
              <w:rPr>
                <w:noProof/>
                <w:webHidden/>
              </w:rPr>
              <w:t>86</w:t>
            </w:r>
            <w:r w:rsidR="00F47C17">
              <w:rPr>
                <w:noProof/>
                <w:webHidden/>
              </w:rPr>
              <w:fldChar w:fldCharType="end"/>
            </w:r>
          </w:hyperlink>
        </w:p>
        <w:p w14:paraId="0582F7A5" w14:textId="77777777" w:rsidR="00F47C17" w:rsidRDefault="00377A51">
          <w:pPr>
            <w:pStyle w:val="TOC3"/>
            <w:tabs>
              <w:tab w:val="right" w:leader="dot" w:pos="8630"/>
            </w:tabs>
            <w:rPr>
              <w:noProof/>
            </w:rPr>
          </w:pPr>
          <w:hyperlink w:anchor="_Toc417831471" w:history="1">
            <w:r w:rsidR="00F47C17" w:rsidRPr="006F47B3">
              <w:rPr>
                <w:rStyle w:val="Hyperlink"/>
                <w:noProof/>
              </w:rPr>
              <w:t>Vase – green</w:t>
            </w:r>
            <w:r w:rsidR="00F47C17">
              <w:rPr>
                <w:noProof/>
                <w:webHidden/>
              </w:rPr>
              <w:tab/>
            </w:r>
            <w:r w:rsidR="00F47C17">
              <w:rPr>
                <w:noProof/>
                <w:webHidden/>
              </w:rPr>
              <w:fldChar w:fldCharType="begin"/>
            </w:r>
            <w:r w:rsidR="00F47C17">
              <w:rPr>
                <w:noProof/>
                <w:webHidden/>
              </w:rPr>
              <w:instrText xml:space="preserve"> PAGEREF _Toc417831471 \h </w:instrText>
            </w:r>
            <w:r w:rsidR="00F47C17">
              <w:rPr>
                <w:noProof/>
                <w:webHidden/>
              </w:rPr>
            </w:r>
            <w:r w:rsidR="00F47C17">
              <w:rPr>
                <w:noProof/>
                <w:webHidden/>
              </w:rPr>
              <w:fldChar w:fldCharType="separate"/>
            </w:r>
            <w:r w:rsidR="00F47C17">
              <w:rPr>
                <w:noProof/>
                <w:webHidden/>
              </w:rPr>
              <w:t>87</w:t>
            </w:r>
            <w:r w:rsidR="00F47C17">
              <w:rPr>
                <w:noProof/>
                <w:webHidden/>
              </w:rPr>
              <w:fldChar w:fldCharType="end"/>
            </w:r>
          </w:hyperlink>
        </w:p>
        <w:p w14:paraId="0C633B4D" w14:textId="77777777" w:rsidR="00F47C17" w:rsidRDefault="00377A51">
          <w:pPr>
            <w:pStyle w:val="TOC3"/>
            <w:tabs>
              <w:tab w:val="right" w:leader="dot" w:pos="8630"/>
            </w:tabs>
            <w:rPr>
              <w:noProof/>
            </w:rPr>
          </w:pPr>
          <w:hyperlink w:anchor="_Toc417831472" w:history="1">
            <w:r w:rsidR="00F47C17" w:rsidRPr="006F47B3">
              <w:rPr>
                <w:rStyle w:val="Hyperlink"/>
                <w:noProof/>
              </w:rPr>
              <w:t>Vase - light blue</w:t>
            </w:r>
            <w:r w:rsidR="00F47C17">
              <w:rPr>
                <w:noProof/>
                <w:webHidden/>
              </w:rPr>
              <w:tab/>
            </w:r>
            <w:r w:rsidR="00F47C17">
              <w:rPr>
                <w:noProof/>
                <w:webHidden/>
              </w:rPr>
              <w:fldChar w:fldCharType="begin"/>
            </w:r>
            <w:r w:rsidR="00F47C17">
              <w:rPr>
                <w:noProof/>
                <w:webHidden/>
              </w:rPr>
              <w:instrText xml:space="preserve"> PAGEREF _Toc417831472 \h </w:instrText>
            </w:r>
            <w:r w:rsidR="00F47C17">
              <w:rPr>
                <w:noProof/>
                <w:webHidden/>
              </w:rPr>
            </w:r>
            <w:r w:rsidR="00F47C17">
              <w:rPr>
                <w:noProof/>
                <w:webHidden/>
              </w:rPr>
              <w:fldChar w:fldCharType="separate"/>
            </w:r>
            <w:r w:rsidR="00F47C17">
              <w:rPr>
                <w:noProof/>
                <w:webHidden/>
              </w:rPr>
              <w:t>88</w:t>
            </w:r>
            <w:r w:rsidR="00F47C17">
              <w:rPr>
                <w:noProof/>
                <w:webHidden/>
              </w:rPr>
              <w:fldChar w:fldCharType="end"/>
            </w:r>
          </w:hyperlink>
        </w:p>
        <w:p w14:paraId="55E6C1F4" w14:textId="77777777" w:rsidR="00F47C17" w:rsidRDefault="00377A51">
          <w:pPr>
            <w:pStyle w:val="TOC3"/>
            <w:tabs>
              <w:tab w:val="right" w:leader="dot" w:pos="8630"/>
            </w:tabs>
            <w:rPr>
              <w:noProof/>
            </w:rPr>
          </w:pPr>
          <w:hyperlink w:anchor="_Toc417831473" w:history="1">
            <w:r w:rsidR="00F47C17" w:rsidRPr="006F47B3">
              <w:rPr>
                <w:rStyle w:val="Hyperlink"/>
                <w:noProof/>
              </w:rPr>
              <w:t>vase – purple</w:t>
            </w:r>
            <w:r w:rsidR="00F47C17">
              <w:rPr>
                <w:noProof/>
                <w:webHidden/>
              </w:rPr>
              <w:tab/>
            </w:r>
            <w:r w:rsidR="00F47C17">
              <w:rPr>
                <w:noProof/>
                <w:webHidden/>
              </w:rPr>
              <w:fldChar w:fldCharType="begin"/>
            </w:r>
            <w:r w:rsidR="00F47C17">
              <w:rPr>
                <w:noProof/>
                <w:webHidden/>
              </w:rPr>
              <w:instrText xml:space="preserve"> PAGEREF _Toc417831473 \h </w:instrText>
            </w:r>
            <w:r w:rsidR="00F47C17">
              <w:rPr>
                <w:noProof/>
                <w:webHidden/>
              </w:rPr>
            </w:r>
            <w:r w:rsidR="00F47C17">
              <w:rPr>
                <w:noProof/>
                <w:webHidden/>
              </w:rPr>
              <w:fldChar w:fldCharType="separate"/>
            </w:r>
            <w:r w:rsidR="00F47C17">
              <w:rPr>
                <w:noProof/>
                <w:webHidden/>
              </w:rPr>
              <w:t>89</w:t>
            </w:r>
            <w:r w:rsidR="00F47C17">
              <w:rPr>
                <w:noProof/>
                <w:webHidden/>
              </w:rPr>
              <w:fldChar w:fldCharType="end"/>
            </w:r>
          </w:hyperlink>
        </w:p>
        <w:p w14:paraId="10AB8456" w14:textId="77777777" w:rsidR="00F47C17" w:rsidRDefault="00377A51">
          <w:pPr>
            <w:pStyle w:val="TOC3"/>
            <w:tabs>
              <w:tab w:val="right" w:leader="dot" w:pos="8630"/>
            </w:tabs>
            <w:rPr>
              <w:noProof/>
            </w:rPr>
          </w:pPr>
          <w:hyperlink w:anchor="_Toc417831474" w:history="1">
            <w:r w:rsidR="00F47C17" w:rsidRPr="006F47B3">
              <w:rPr>
                <w:rStyle w:val="Hyperlink"/>
                <w:noProof/>
              </w:rPr>
              <w:t>Window</w:t>
            </w:r>
            <w:r w:rsidR="00F47C17">
              <w:rPr>
                <w:noProof/>
                <w:webHidden/>
              </w:rPr>
              <w:tab/>
            </w:r>
            <w:r w:rsidR="00F47C17">
              <w:rPr>
                <w:noProof/>
                <w:webHidden/>
              </w:rPr>
              <w:fldChar w:fldCharType="begin"/>
            </w:r>
            <w:r w:rsidR="00F47C17">
              <w:rPr>
                <w:noProof/>
                <w:webHidden/>
              </w:rPr>
              <w:instrText xml:space="preserve"> PAGEREF _Toc417831474 \h </w:instrText>
            </w:r>
            <w:r w:rsidR="00F47C17">
              <w:rPr>
                <w:noProof/>
                <w:webHidden/>
              </w:rPr>
            </w:r>
            <w:r w:rsidR="00F47C17">
              <w:rPr>
                <w:noProof/>
                <w:webHidden/>
              </w:rPr>
              <w:fldChar w:fldCharType="separate"/>
            </w:r>
            <w:r w:rsidR="00F47C17">
              <w:rPr>
                <w:noProof/>
                <w:webHidden/>
              </w:rPr>
              <w:t>90</w:t>
            </w:r>
            <w:r w:rsidR="00F47C17">
              <w:rPr>
                <w:noProof/>
                <w:webHidden/>
              </w:rPr>
              <w:fldChar w:fldCharType="end"/>
            </w:r>
          </w:hyperlink>
        </w:p>
        <w:p w14:paraId="1F0090CA" w14:textId="77777777" w:rsidR="00F47C17" w:rsidRDefault="00377A51">
          <w:pPr>
            <w:pStyle w:val="TOC3"/>
            <w:tabs>
              <w:tab w:val="right" w:leader="dot" w:pos="8630"/>
            </w:tabs>
            <w:rPr>
              <w:noProof/>
            </w:rPr>
          </w:pPr>
          <w:hyperlink w:anchor="_Toc417831475" w:history="1">
            <w:r w:rsidR="00F47C17" w:rsidRPr="006F47B3">
              <w:rPr>
                <w:rStyle w:val="Hyperlink"/>
                <w:noProof/>
              </w:rPr>
              <w:t>Wooden fence</w:t>
            </w:r>
            <w:r w:rsidR="00F47C17">
              <w:rPr>
                <w:noProof/>
                <w:webHidden/>
              </w:rPr>
              <w:tab/>
            </w:r>
            <w:r w:rsidR="00F47C17">
              <w:rPr>
                <w:noProof/>
                <w:webHidden/>
              </w:rPr>
              <w:fldChar w:fldCharType="begin"/>
            </w:r>
            <w:r w:rsidR="00F47C17">
              <w:rPr>
                <w:noProof/>
                <w:webHidden/>
              </w:rPr>
              <w:instrText xml:space="preserve"> PAGEREF _Toc417831475 \h </w:instrText>
            </w:r>
            <w:r w:rsidR="00F47C17">
              <w:rPr>
                <w:noProof/>
                <w:webHidden/>
              </w:rPr>
            </w:r>
            <w:r w:rsidR="00F47C17">
              <w:rPr>
                <w:noProof/>
                <w:webHidden/>
              </w:rPr>
              <w:fldChar w:fldCharType="separate"/>
            </w:r>
            <w:r w:rsidR="00F47C17">
              <w:rPr>
                <w:noProof/>
                <w:webHidden/>
              </w:rPr>
              <w:t>91</w:t>
            </w:r>
            <w:r w:rsidR="00F47C17">
              <w:rPr>
                <w:noProof/>
                <w:webHidden/>
              </w:rPr>
              <w:fldChar w:fldCharType="end"/>
            </w:r>
          </w:hyperlink>
        </w:p>
        <w:p w14:paraId="73BF5C0A" w14:textId="77777777" w:rsidR="00F47C17" w:rsidRDefault="00377A51">
          <w:pPr>
            <w:pStyle w:val="TOC2"/>
            <w:tabs>
              <w:tab w:val="right" w:leader="dot" w:pos="8630"/>
            </w:tabs>
            <w:rPr>
              <w:noProof/>
            </w:rPr>
          </w:pPr>
          <w:hyperlink w:anchor="_Toc417831476" w:history="1">
            <w:r w:rsidR="00F47C17" w:rsidRPr="006F47B3">
              <w:rPr>
                <w:rStyle w:val="Hyperlink"/>
                <w:noProof/>
              </w:rPr>
              <w:t>Animations:</w:t>
            </w:r>
            <w:r w:rsidR="00F47C17">
              <w:rPr>
                <w:noProof/>
                <w:webHidden/>
              </w:rPr>
              <w:tab/>
            </w:r>
            <w:r w:rsidR="00F47C17">
              <w:rPr>
                <w:noProof/>
                <w:webHidden/>
              </w:rPr>
              <w:fldChar w:fldCharType="begin"/>
            </w:r>
            <w:r w:rsidR="00F47C17">
              <w:rPr>
                <w:noProof/>
                <w:webHidden/>
              </w:rPr>
              <w:instrText xml:space="preserve"> PAGEREF _Toc417831476 \h </w:instrText>
            </w:r>
            <w:r w:rsidR="00F47C17">
              <w:rPr>
                <w:noProof/>
                <w:webHidden/>
              </w:rPr>
            </w:r>
            <w:r w:rsidR="00F47C17">
              <w:rPr>
                <w:noProof/>
                <w:webHidden/>
              </w:rPr>
              <w:fldChar w:fldCharType="separate"/>
            </w:r>
            <w:r w:rsidR="00F47C17">
              <w:rPr>
                <w:noProof/>
                <w:webHidden/>
              </w:rPr>
              <w:t>91</w:t>
            </w:r>
            <w:r w:rsidR="00F47C17">
              <w:rPr>
                <w:noProof/>
                <w:webHidden/>
              </w:rPr>
              <w:fldChar w:fldCharType="end"/>
            </w:r>
          </w:hyperlink>
        </w:p>
        <w:p w14:paraId="0F3AD07D" w14:textId="77777777" w:rsidR="00F47C17" w:rsidRDefault="00377A51">
          <w:pPr>
            <w:pStyle w:val="TOC2"/>
            <w:tabs>
              <w:tab w:val="right" w:leader="dot" w:pos="8630"/>
            </w:tabs>
            <w:rPr>
              <w:noProof/>
            </w:rPr>
          </w:pPr>
          <w:hyperlink w:anchor="_Toc417831477" w:history="1">
            <w:r w:rsidR="00F47C17" w:rsidRPr="006F47B3">
              <w:rPr>
                <w:rStyle w:val="Hyperlink"/>
                <w:noProof/>
              </w:rPr>
              <w:t>Particles:</w:t>
            </w:r>
            <w:r w:rsidR="00F47C17">
              <w:rPr>
                <w:noProof/>
                <w:webHidden/>
              </w:rPr>
              <w:tab/>
            </w:r>
            <w:r w:rsidR="00F47C17">
              <w:rPr>
                <w:noProof/>
                <w:webHidden/>
              </w:rPr>
              <w:fldChar w:fldCharType="begin"/>
            </w:r>
            <w:r w:rsidR="00F47C17">
              <w:rPr>
                <w:noProof/>
                <w:webHidden/>
              </w:rPr>
              <w:instrText xml:space="preserve"> PAGEREF _Toc417831477 \h </w:instrText>
            </w:r>
            <w:r w:rsidR="00F47C17">
              <w:rPr>
                <w:noProof/>
                <w:webHidden/>
              </w:rPr>
            </w:r>
            <w:r w:rsidR="00F47C17">
              <w:rPr>
                <w:noProof/>
                <w:webHidden/>
              </w:rPr>
              <w:fldChar w:fldCharType="separate"/>
            </w:r>
            <w:r w:rsidR="00F47C17">
              <w:rPr>
                <w:noProof/>
                <w:webHidden/>
              </w:rPr>
              <w:t>93</w:t>
            </w:r>
            <w:r w:rsidR="00F47C17">
              <w:rPr>
                <w:noProof/>
                <w:webHidden/>
              </w:rPr>
              <w:fldChar w:fldCharType="end"/>
            </w:r>
          </w:hyperlink>
        </w:p>
        <w:p w14:paraId="5E5D11C4" w14:textId="77777777" w:rsidR="00F47C17" w:rsidRDefault="00377A51">
          <w:pPr>
            <w:pStyle w:val="TOC3"/>
            <w:tabs>
              <w:tab w:val="right" w:leader="dot" w:pos="8630"/>
            </w:tabs>
            <w:rPr>
              <w:noProof/>
            </w:rPr>
          </w:pPr>
          <w:hyperlink w:anchor="_Toc417831478" w:history="1">
            <w:r w:rsidR="00F47C17" w:rsidRPr="006F47B3">
              <w:rPr>
                <w:rStyle w:val="Hyperlink"/>
                <w:noProof/>
              </w:rPr>
              <w:t>Armor pickup</w:t>
            </w:r>
            <w:r w:rsidR="00F47C17">
              <w:rPr>
                <w:noProof/>
                <w:webHidden/>
              </w:rPr>
              <w:tab/>
            </w:r>
            <w:r w:rsidR="00F47C17">
              <w:rPr>
                <w:noProof/>
                <w:webHidden/>
              </w:rPr>
              <w:fldChar w:fldCharType="begin"/>
            </w:r>
            <w:r w:rsidR="00F47C17">
              <w:rPr>
                <w:noProof/>
                <w:webHidden/>
              </w:rPr>
              <w:instrText xml:space="preserve"> PAGEREF _Toc417831478 \h </w:instrText>
            </w:r>
            <w:r w:rsidR="00F47C17">
              <w:rPr>
                <w:noProof/>
                <w:webHidden/>
              </w:rPr>
            </w:r>
            <w:r w:rsidR="00F47C17">
              <w:rPr>
                <w:noProof/>
                <w:webHidden/>
              </w:rPr>
              <w:fldChar w:fldCharType="separate"/>
            </w:r>
            <w:r w:rsidR="00F47C17">
              <w:rPr>
                <w:noProof/>
                <w:webHidden/>
              </w:rPr>
              <w:t>93</w:t>
            </w:r>
            <w:r w:rsidR="00F47C17">
              <w:rPr>
                <w:noProof/>
                <w:webHidden/>
              </w:rPr>
              <w:fldChar w:fldCharType="end"/>
            </w:r>
          </w:hyperlink>
        </w:p>
        <w:p w14:paraId="337F7B8C" w14:textId="77777777" w:rsidR="00F47C17" w:rsidRDefault="00377A51">
          <w:pPr>
            <w:pStyle w:val="TOC3"/>
            <w:tabs>
              <w:tab w:val="right" w:leader="dot" w:pos="8630"/>
            </w:tabs>
            <w:rPr>
              <w:noProof/>
            </w:rPr>
          </w:pPr>
          <w:hyperlink w:anchor="_Toc417831479" w:history="1">
            <w:r w:rsidR="00F47C17" w:rsidRPr="006F47B3">
              <w:rPr>
                <w:rStyle w:val="Hyperlink"/>
                <w:noProof/>
              </w:rPr>
              <w:t>Block</w:t>
            </w:r>
            <w:r w:rsidR="00F47C17">
              <w:rPr>
                <w:noProof/>
                <w:webHidden/>
              </w:rPr>
              <w:tab/>
            </w:r>
            <w:r w:rsidR="00F47C17">
              <w:rPr>
                <w:noProof/>
                <w:webHidden/>
              </w:rPr>
              <w:fldChar w:fldCharType="begin"/>
            </w:r>
            <w:r w:rsidR="00F47C17">
              <w:rPr>
                <w:noProof/>
                <w:webHidden/>
              </w:rPr>
              <w:instrText xml:space="preserve"> PAGEREF _Toc417831479 \h </w:instrText>
            </w:r>
            <w:r w:rsidR="00F47C17">
              <w:rPr>
                <w:noProof/>
                <w:webHidden/>
              </w:rPr>
            </w:r>
            <w:r w:rsidR="00F47C17">
              <w:rPr>
                <w:noProof/>
                <w:webHidden/>
              </w:rPr>
              <w:fldChar w:fldCharType="separate"/>
            </w:r>
            <w:r w:rsidR="00F47C17">
              <w:rPr>
                <w:noProof/>
                <w:webHidden/>
              </w:rPr>
              <w:t>94</w:t>
            </w:r>
            <w:r w:rsidR="00F47C17">
              <w:rPr>
                <w:noProof/>
                <w:webHidden/>
              </w:rPr>
              <w:fldChar w:fldCharType="end"/>
            </w:r>
          </w:hyperlink>
        </w:p>
        <w:p w14:paraId="3CB3808D" w14:textId="77777777" w:rsidR="00F47C17" w:rsidRDefault="00377A51">
          <w:pPr>
            <w:pStyle w:val="TOC3"/>
            <w:tabs>
              <w:tab w:val="right" w:leader="dot" w:pos="8630"/>
            </w:tabs>
            <w:rPr>
              <w:noProof/>
            </w:rPr>
          </w:pPr>
          <w:hyperlink w:anchor="_Toc417831480" w:history="1">
            <w:r w:rsidR="00F47C17" w:rsidRPr="006F47B3">
              <w:rPr>
                <w:rStyle w:val="Hyperlink"/>
                <w:noProof/>
              </w:rPr>
              <w:t>Blood burst</w:t>
            </w:r>
            <w:r w:rsidR="00F47C17">
              <w:rPr>
                <w:noProof/>
                <w:webHidden/>
              </w:rPr>
              <w:tab/>
            </w:r>
            <w:r w:rsidR="00F47C17">
              <w:rPr>
                <w:noProof/>
                <w:webHidden/>
              </w:rPr>
              <w:fldChar w:fldCharType="begin"/>
            </w:r>
            <w:r w:rsidR="00F47C17">
              <w:rPr>
                <w:noProof/>
                <w:webHidden/>
              </w:rPr>
              <w:instrText xml:space="preserve"> PAGEREF _Toc417831480 \h </w:instrText>
            </w:r>
            <w:r w:rsidR="00F47C17">
              <w:rPr>
                <w:noProof/>
                <w:webHidden/>
              </w:rPr>
            </w:r>
            <w:r w:rsidR="00F47C17">
              <w:rPr>
                <w:noProof/>
                <w:webHidden/>
              </w:rPr>
              <w:fldChar w:fldCharType="separate"/>
            </w:r>
            <w:r w:rsidR="00F47C17">
              <w:rPr>
                <w:noProof/>
                <w:webHidden/>
              </w:rPr>
              <w:t>95</w:t>
            </w:r>
            <w:r w:rsidR="00F47C17">
              <w:rPr>
                <w:noProof/>
                <w:webHidden/>
              </w:rPr>
              <w:fldChar w:fldCharType="end"/>
            </w:r>
          </w:hyperlink>
        </w:p>
        <w:p w14:paraId="4D578121" w14:textId="77777777" w:rsidR="00F47C17" w:rsidRDefault="00377A51">
          <w:pPr>
            <w:pStyle w:val="TOC3"/>
            <w:tabs>
              <w:tab w:val="right" w:leader="dot" w:pos="8630"/>
            </w:tabs>
            <w:rPr>
              <w:noProof/>
            </w:rPr>
          </w:pPr>
          <w:hyperlink w:anchor="_Toc417831481" w:history="1">
            <w:r w:rsidR="00F47C17" w:rsidRPr="006F47B3">
              <w:rPr>
                <w:rStyle w:val="Hyperlink"/>
                <w:noProof/>
              </w:rPr>
              <w:t>Charge</w:t>
            </w:r>
            <w:r w:rsidR="00F47C17">
              <w:rPr>
                <w:noProof/>
                <w:webHidden/>
              </w:rPr>
              <w:tab/>
            </w:r>
            <w:r w:rsidR="00F47C17">
              <w:rPr>
                <w:noProof/>
                <w:webHidden/>
              </w:rPr>
              <w:fldChar w:fldCharType="begin"/>
            </w:r>
            <w:r w:rsidR="00F47C17">
              <w:rPr>
                <w:noProof/>
                <w:webHidden/>
              </w:rPr>
              <w:instrText xml:space="preserve"> PAGEREF _Toc417831481 \h </w:instrText>
            </w:r>
            <w:r w:rsidR="00F47C17">
              <w:rPr>
                <w:noProof/>
                <w:webHidden/>
              </w:rPr>
            </w:r>
            <w:r w:rsidR="00F47C17">
              <w:rPr>
                <w:noProof/>
                <w:webHidden/>
              </w:rPr>
              <w:fldChar w:fldCharType="separate"/>
            </w:r>
            <w:r w:rsidR="00F47C17">
              <w:rPr>
                <w:noProof/>
                <w:webHidden/>
              </w:rPr>
              <w:t>96</w:t>
            </w:r>
            <w:r w:rsidR="00F47C17">
              <w:rPr>
                <w:noProof/>
                <w:webHidden/>
              </w:rPr>
              <w:fldChar w:fldCharType="end"/>
            </w:r>
          </w:hyperlink>
        </w:p>
        <w:p w14:paraId="3101BC03" w14:textId="77777777" w:rsidR="00F47C17" w:rsidRDefault="00377A51">
          <w:pPr>
            <w:pStyle w:val="TOC3"/>
            <w:tabs>
              <w:tab w:val="right" w:leader="dot" w:pos="8630"/>
            </w:tabs>
            <w:rPr>
              <w:noProof/>
            </w:rPr>
          </w:pPr>
          <w:hyperlink w:anchor="_Toc417831482" w:history="1">
            <w:r w:rsidR="00F47C17" w:rsidRPr="006F47B3">
              <w:rPr>
                <w:rStyle w:val="Hyperlink"/>
                <w:noProof/>
              </w:rPr>
              <w:t>Drive</w:t>
            </w:r>
            <w:r w:rsidR="00F47C17">
              <w:rPr>
                <w:noProof/>
                <w:webHidden/>
              </w:rPr>
              <w:tab/>
            </w:r>
            <w:r w:rsidR="00F47C17">
              <w:rPr>
                <w:noProof/>
                <w:webHidden/>
              </w:rPr>
              <w:fldChar w:fldCharType="begin"/>
            </w:r>
            <w:r w:rsidR="00F47C17">
              <w:rPr>
                <w:noProof/>
                <w:webHidden/>
              </w:rPr>
              <w:instrText xml:space="preserve"> PAGEREF _Toc417831482 \h </w:instrText>
            </w:r>
            <w:r w:rsidR="00F47C17">
              <w:rPr>
                <w:noProof/>
                <w:webHidden/>
              </w:rPr>
            </w:r>
            <w:r w:rsidR="00F47C17">
              <w:rPr>
                <w:noProof/>
                <w:webHidden/>
              </w:rPr>
              <w:fldChar w:fldCharType="separate"/>
            </w:r>
            <w:r w:rsidR="00F47C17">
              <w:rPr>
                <w:noProof/>
                <w:webHidden/>
              </w:rPr>
              <w:t>97</w:t>
            </w:r>
            <w:r w:rsidR="00F47C17">
              <w:rPr>
                <w:noProof/>
                <w:webHidden/>
              </w:rPr>
              <w:fldChar w:fldCharType="end"/>
            </w:r>
          </w:hyperlink>
        </w:p>
        <w:p w14:paraId="2A967D95" w14:textId="77777777" w:rsidR="00F47C17" w:rsidRDefault="00377A51">
          <w:pPr>
            <w:pStyle w:val="TOC3"/>
            <w:tabs>
              <w:tab w:val="right" w:leader="dot" w:pos="8630"/>
            </w:tabs>
            <w:rPr>
              <w:noProof/>
            </w:rPr>
          </w:pPr>
          <w:hyperlink w:anchor="_Toc417831483" w:history="1">
            <w:r w:rsidR="00F47C17" w:rsidRPr="006F47B3">
              <w:rPr>
                <w:rStyle w:val="Hyperlink"/>
                <w:noProof/>
              </w:rPr>
              <w:t>Gunshot</w:t>
            </w:r>
            <w:r w:rsidR="00F47C17">
              <w:rPr>
                <w:noProof/>
                <w:webHidden/>
              </w:rPr>
              <w:tab/>
            </w:r>
            <w:r w:rsidR="00F47C17">
              <w:rPr>
                <w:noProof/>
                <w:webHidden/>
              </w:rPr>
              <w:fldChar w:fldCharType="begin"/>
            </w:r>
            <w:r w:rsidR="00F47C17">
              <w:rPr>
                <w:noProof/>
                <w:webHidden/>
              </w:rPr>
              <w:instrText xml:space="preserve"> PAGEREF _Toc417831483 \h </w:instrText>
            </w:r>
            <w:r w:rsidR="00F47C17">
              <w:rPr>
                <w:noProof/>
                <w:webHidden/>
              </w:rPr>
            </w:r>
            <w:r w:rsidR="00F47C17">
              <w:rPr>
                <w:noProof/>
                <w:webHidden/>
              </w:rPr>
              <w:fldChar w:fldCharType="separate"/>
            </w:r>
            <w:r w:rsidR="00F47C17">
              <w:rPr>
                <w:noProof/>
                <w:webHidden/>
              </w:rPr>
              <w:t>98</w:t>
            </w:r>
            <w:r w:rsidR="00F47C17">
              <w:rPr>
                <w:noProof/>
                <w:webHidden/>
              </w:rPr>
              <w:fldChar w:fldCharType="end"/>
            </w:r>
          </w:hyperlink>
        </w:p>
        <w:p w14:paraId="6A5C8356" w14:textId="77777777" w:rsidR="00F47C17" w:rsidRDefault="00377A51">
          <w:pPr>
            <w:pStyle w:val="TOC3"/>
            <w:tabs>
              <w:tab w:val="right" w:leader="dot" w:pos="8630"/>
            </w:tabs>
            <w:rPr>
              <w:noProof/>
            </w:rPr>
          </w:pPr>
          <w:hyperlink w:anchor="_Toc417831484" w:history="1">
            <w:r w:rsidR="00F47C17" w:rsidRPr="006F47B3">
              <w:rPr>
                <w:rStyle w:val="Hyperlink"/>
                <w:noProof/>
              </w:rPr>
              <w:t>Exit Scene helper</w:t>
            </w:r>
            <w:r w:rsidR="00F47C17">
              <w:rPr>
                <w:noProof/>
                <w:webHidden/>
              </w:rPr>
              <w:tab/>
            </w:r>
            <w:r w:rsidR="00F47C17">
              <w:rPr>
                <w:noProof/>
                <w:webHidden/>
              </w:rPr>
              <w:fldChar w:fldCharType="begin"/>
            </w:r>
            <w:r w:rsidR="00F47C17">
              <w:rPr>
                <w:noProof/>
                <w:webHidden/>
              </w:rPr>
              <w:instrText xml:space="preserve"> PAGEREF _Toc417831484 \h </w:instrText>
            </w:r>
            <w:r w:rsidR="00F47C17">
              <w:rPr>
                <w:noProof/>
                <w:webHidden/>
              </w:rPr>
            </w:r>
            <w:r w:rsidR="00F47C17">
              <w:rPr>
                <w:noProof/>
                <w:webHidden/>
              </w:rPr>
              <w:fldChar w:fldCharType="separate"/>
            </w:r>
            <w:r w:rsidR="00F47C17">
              <w:rPr>
                <w:noProof/>
                <w:webHidden/>
              </w:rPr>
              <w:t>100</w:t>
            </w:r>
            <w:r w:rsidR="00F47C17">
              <w:rPr>
                <w:noProof/>
                <w:webHidden/>
              </w:rPr>
              <w:fldChar w:fldCharType="end"/>
            </w:r>
          </w:hyperlink>
        </w:p>
        <w:p w14:paraId="7A275BA5" w14:textId="77777777" w:rsidR="00F47C17" w:rsidRDefault="00377A51">
          <w:pPr>
            <w:pStyle w:val="TOC3"/>
            <w:tabs>
              <w:tab w:val="right" w:leader="dot" w:pos="8630"/>
            </w:tabs>
            <w:rPr>
              <w:noProof/>
            </w:rPr>
          </w:pPr>
          <w:hyperlink w:anchor="_Toc417831485" w:history="1">
            <w:r w:rsidR="00F47C17" w:rsidRPr="006F47B3">
              <w:rPr>
                <w:rStyle w:val="Hyperlink"/>
                <w:noProof/>
              </w:rPr>
              <w:t>Stalwart</w:t>
            </w:r>
            <w:r w:rsidR="00F47C17">
              <w:rPr>
                <w:noProof/>
                <w:webHidden/>
              </w:rPr>
              <w:tab/>
            </w:r>
            <w:r w:rsidR="00F47C17">
              <w:rPr>
                <w:noProof/>
                <w:webHidden/>
              </w:rPr>
              <w:fldChar w:fldCharType="begin"/>
            </w:r>
            <w:r w:rsidR="00F47C17">
              <w:rPr>
                <w:noProof/>
                <w:webHidden/>
              </w:rPr>
              <w:instrText xml:space="preserve"> PAGEREF _Toc417831485 \h </w:instrText>
            </w:r>
            <w:r w:rsidR="00F47C17">
              <w:rPr>
                <w:noProof/>
                <w:webHidden/>
              </w:rPr>
            </w:r>
            <w:r w:rsidR="00F47C17">
              <w:rPr>
                <w:noProof/>
                <w:webHidden/>
              </w:rPr>
              <w:fldChar w:fldCharType="separate"/>
            </w:r>
            <w:r w:rsidR="00F47C17">
              <w:rPr>
                <w:noProof/>
                <w:webHidden/>
              </w:rPr>
              <w:t>101</w:t>
            </w:r>
            <w:r w:rsidR="00F47C17">
              <w:rPr>
                <w:noProof/>
                <w:webHidden/>
              </w:rPr>
              <w:fldChar w:fldCharType="end"/>
            </w:r>
          </w:hyperlink>
        </w:p>
        <w:p w14:paraId="52F3CE3D" w14:textId="77777777" w:rsidR="00F47C17" w:rsidRDefault="00377A51">
          <w:pPr>
            <w:pStyle w:val="TOC3"/>
            <w:tabs>
              <w:tab w:val="right" w:leader="dot" w:pos="8630"/>
            </w:tabs>
            <w:rPr>
              <w:noProof/>
            </w:rPr>
          </w:pPr>
          <w:hyperlink w:anchor="_Toc417831486" w:history="1">
            <w:r w:rsidR="00F47C17" w:rsidRPr="006F47B3">
              <w:rPr>
                <w:rStyle w:val="Hyperlink"/>
                <w:noProof/>
              </w:rPr>
              <w:t>Unbreakable</w:t>
            </w:r>
            <w:r w:rsidR="00F47C17">
              <w:rPr>
                <w:noProof/>
                <w:webHidden/>
              </w:rPr>
              <w:tab/>
            </w:r>
            <w:r w:rsidR="00F47C17">
              <w:rPr>
                <w:noProof/>
                <w:webHidden/>
              </w:rPr>
              <w:fldChar w:fldCharType="begin"/>
            </w:r>
            <w:r w:rsidR="00F47C17">
              <w:rPr>
                <w:noProof/>
                <w:webHidden/>
              </w:rPr>
              <w:instrText xml:space="preserve"> PAGEREF _Toc417831486 \h </w:instrText>
            </w:r>
            <w:r w:rsidR="00F47C17">
              <w:rPr>
                <w:noProof/>
                <w:webHidden/>
              </w:rPr>
            </w:r>
            <w:r w:rsidR="00F47C17">
              <w:rPr>
                <w:noProof/>
                <w:webHidden/>
              </w:rPr>
              <w:fldChar w:fldCharType="separate"/>
            </w:r>
            <w:r w:rsidR="00F47C17">
              <w:rPr>
                <w:noProof/>
                <w:webHidden/>
              </w:rPr>
              <w:t>103</w:t>
            </w:r>
            <w:r w:rsidR="00F47C17">
              <w:rPr>
                <w:noProof/>
                <w:webHidden/>
              </w:rPr>
              <w:fldChar w:fldCharType="end"/>
            </w:r>
          </w:hyperlink>
        </w:p>
        <w:p w14:paraId="6E3BD964" w14:textId="77777777" w:rsidR="00F47C17" w:rsidRDefault="00377A51">
          <w:pPr>
            <w:pStyle w:val="TOC2"/>
            <w:tabs>
              <w:tab w:val="right" w:leader="dot" w:pos="8630"/>
            </w:tabs>
            <w:rPr>
              <w:noProof/>
            </w:rPr>
          </w:pPr>
          <w:hyperlink w:anchor="_Toc417831487" w:history="1">
            <w:r w:rsidR="00F47C17" w:rsidRPr="006F47B3">
              <w:rPr>
                <w:rStyle w:val="Hyperlink"/>
                <w:noProof/>
              </w:rPr>
              <w:t>Textures and Materials:</w:t>
            </w:r>
            <w:r w:rsidR="00F47C17">
              <w:rPr>
                <w:noProof/>
                <w:webHidden/>
              </w:rPr>
              <w:tab/>
            </w:r>
            <w:r w:rsidR="00F47C17">
              <w:rPr>
                <w:noProof/>
                <w:webHidden/>
              </w:rPr>
              <w:fldChar w:fldCharType="begin"/>
            </w:r>
            <w:r w:rsidR="00F47C17">
              <w:rPr>
                <w:noProof/>
                <w:webHidden/>
              </w:rPr>
              <w:instrText xml:space="preserve"> PAGEREF _Toc417831487 \h </w:instrText>
            </w:r>
            <w:r w:rsidR="00F47C17">
              <w:rPr>
                <w:noProof/>
                <w:webHidden/>
              </w:rPr>
            </w:r>
            <w:r w:rsidR="00F47C17">
              <w:rPr>
                <w:noProof/>
                <w:webHidden/>
              </w:rPr>
              <w:fldChar w:fldCharType="separate"/>
            </w:r>
            <w:r w:rsidR="00F47C17">
              <w:rPr>
                <w:noProof/>
                <w:webHidden/>
              </w:rPr>
              <w:t>103</w:t>
            </w:r>
            <w:r w:rsidR="00F47C17">
              <w:rPr>
                <w:noProof/>
                <w:webHidden/>
              </w:rPr>
              <w:fldChar w:fldCharType="end"/>
            </w:r>
          </w:hyperlink>
        </w:p>
        <w:p w14:paraId="698A6214" w14:textId="77777777" w:rsidR="00682A95" w:rsidRDefault="00682A95">
          <w:r>
            <w:rPr>
              <w:b/>
              <w:bCs/>
              <w:noProof/>
            </w:rPr>
            <w:fldChar w:fldCharType="end"/>
          </w:r>
        </w:p>
      </w:sdtContent>
    </w:sdt>
    <w:p w14:paraId="7CE19A10" w14:textId="77777777" w:rsidR="00937950" w:rsidRDefault="00937950">
      <w:pPr>
        <w:tabs>
          <w:tab w:val="left" w:pos="2348"/>
        </w:tabs>
      </w:pPr>
    </w:p>
    <w:p w14:paraId="75E0613A" w14:textId="77777777" w:rsidR="00937950" w:rsidRDefault="00924F2F" w:rsidP="00682A95">
      <w:pPr>
        <w:pStyle w:val="Heading1"/>
      </w:pPr>
      <w:bookmarkStart w:id="1" w:name="_Toc417831387"/>
      <w:r>
        <w:t>Aesthetic Summary</w:t>
      </w:r>
      <w:bookmarkEnd w:id="1"/>
    </w:p>
    <w:p w14:paraId="3BFEF35E" w14:textId="45661F28" w:rsidR="00937950" w:rsidRDefault="00924F2F">
      <w:pPr>
        <w:tabs>
          <w:tab w:val="left" w:pos="2348"/>
        </w:tabs>
      </w:pPr>
      <w:r>
        <w:t xml:space="preserve"> The </w:t>
      </w:r>
      <w:r w:rsidR="00A661F3">
        <w:t>world</w:t>
      </w:r>
      <w:ins w:id="2" w:author="Gideon Shbeeb" w:date="2015-03-20T00:18:00Z">
        <w:r w:rsidR="00B62030">
          <w:t xml:space="preserve"> </w:t>
        </w:r>
      </w:ins>
      <w:r>
        <w:t>is stylized, vivid and is filled with bright pastel colors. The game takes place</w:t>
      </w:r>
      <w:r w:rsidR="00A661F3">
        <w:t xml:space="preserve"> </w:t>
      </w:r>
      <w:r>
        <w:t xml:space="preserve">in an idealized version of 1950’s post-war America. The museum is a grand spectacle of granite and marble and feels as if it’s filled with all the world’s wonders. Thematically speaking in terms of </w:t>
      </w:r>
      <w:r>
        <w:lastRenderedPageBreak/>
        <w:t xml:space="preserve">the story, it is a monolithic temple to the arrogance of mankind in its golden age. This setup creates a nice dichotomy visually and emotionally for the player once our protagonist </w:t>
      </w:r>
      <w:proofErr w:type="spellStart"/>
      <w:r>
        <w:t>Kesh</w:t>
      </w:r>
      <w:proofErr w:type="spellEnd"/>
      <w:r>
        <w:t xml:space="preserve"> is awoken and begins committing his vengeance killings. He is comprised of dark, earthy colors represents something ancient and unknown coming to clash with the modern era. </w:t>
      </w:r>
    </w:p>
    <w:p w14:paraId="3ECB3C62" w14:textId="77777777" w:rsidR="00937950" w:rsidRDefault="00937950">
      <w:pPr>
        <w:tabs>
          <w:tab w:val="left" w:pos="2348"/>
        </w:tabs>
      </w:pPr>
    </w:p>
    <w:p w14:paraId="15D85046" w14:textId="77777777" w:rsidR="00937950" w:rsidRDefault="00924F2F" w:rsidP="00682A95">
      <w:pPr>
        <w:pStyle w:val="Heading1"/>
      </w:pPr>
      <w:bookmarkStart w:id="3" w:name="_Toc417831388"/>
      <w:r>
        <w:t>Game Art Overview</w:t>
      </w:r>
      <w:bookmarkEnd w:id="3"/>
    </w:p>
    <w:p w14:paraId="268C4AA6" w14:textId="77777777" w:rsidR="00937950" w:rsidRDefault="00924F2F">
      <w:pPr>
        <w:tabs>
          <w:tab w:val="left" w:pos="2348"/>
        </w:tabs>
      </w:pPr>
      <w:bookmarkStart w:id="4" w:name="h.gjdgxs" w:colFirst="0" w:colLast="0"/>
      <w:bookmarkEnd w:id="4"/>
      <w:r>
        <w:t xml:space="preserve">Pictured to the left is a Concept Drawing for the protagonist: </w:t>
      </w:r>
      <w:proofErr w:type="spellStart"/>
      <w:r>
        <w:t>Kesh</w:t>
      </w:r>
      <w:proofErr w:type="spellEnd"/>
      <w:r>
        <w:t xml:space="preserve">. </w:t>
      </w:r>
      <w:commentRangeStart w:id="5"/>
      <w:r>
        <w:rPr>
          <w:noProof/>
        </w:rPr>
        <w:drawing>
          <wp:anchor distT="0" distB="0" distL="114300" distR="114300" simplePos="0" relativeHeight="251658240" behindDoc="0" locked="0" layoutInCell="0" hidden="0" allowOverlap="0" wp14:anchorId="0A61AB82" wp14:editId="5FFD5CC3">
            <wp:simplePos x="0" y="0"/>
            <wp:positionH relativeFrom="margin">
              <wp:posOffset>0</wp:posOffset>
            </wp:positionH>
            <wp:positionV relativeFrom="paragraph">
              <wp:posOffset>3175</wp:posOffset>
            </wp:positionV>
            <wp:extent cx="2349110" cy="3399717"/>
            <wp:effectExtent l="0" t="0" r="0" b="0"/>
            <wp:wrapSquare wrapText="bothSides" distT="0" distB="0" distL="114300" distR="114300"/>
            <wp:docPr id="9" name="image25.jpg" descr="C:\Users\Jared\AppData\Local\Microsoft\Windows\INetCache\Content.Word\Kesh_Concept.jpg"/>
            <wp:cNvGraphicFramePr/>
            <a:graphic xmlns:a="http://schemas.openxmlformats.org/drawingml/2006/main">
              <a:graphicData uri="http://schemas.openxmlformats.org/drawingml/2006/picture">
                <pic:pic xmlns:pic="http://schemas.openxmlformats.org/drawingml/2006/picture">
                  <pic:nvPicPr>
                    <pic:cNvPr id="0" name="image25.jpg" descr="C:\Users\Jared\AppData\Local\Microsoft\Windows\INetCache\Content.Word\Kesh_Concept.jpg"/>
                    <pic:cNvPicPr preferRelativeResize="0"/>
                  </pic:nvPicPr>
                  <pic:blipFill>
                    <a:blip r:embed="rId11"/>
                    <a:srcRect/>
                    <a:stretch>
                      <a:fillRect/>
                    </a:stretch>
                  </pic:blipFill>
                  <pic:spPr>
                    <a:xfrm>
                      <a:off x="0" y="0"/>
                      <a:ext cx="2349110" cy="3399717"/>
                    </a:xfrm>
                    <a:prstGeom prst="rect">
                      <a:avLst/>
                    </a:prstGeom>
                    <a:ln/>
                  </pic:spPr>
                </pic:pic>
              </a:graphicData>
            </a:graphic>
          </wp:anchor>
        </w:drawing>
      </w:r>
      <w:commentRangeEnd w:id="5"/>
      <w:r w:rsidR="00B62030">
        <w:rPr>
          <w:rStyle w:val="CommentReference"/>
        </w:rPr>
        <w:commentReference w:id="5"/>
      </w:r>
    </w:p>
    <w:p w14:paraId="6F188523" w14:textId="77777777" w:rsidR="00937950" w:rsidRDefault="00924F2F">
      <w:pPr>
        <w:tabs>
          <w:tab w:val="left" w:pos="2348"/>
        </w:tabs>
      </w:pPr>
      <w:r>
        <w:t xml:space="preserve">All objects are spaced evenly throughout the game, however as the story progresses from the lab out into the open world outside of the Museum objects are spread further and further apart. The lab is packed tightly with an operating table, several NPCs to kill and many machines which fill the space up. The exhibit is more open however it still is filled with NPCs and many of </w:t>
      </w:r>
      <w:proofErr w:type="spellStart"/>
      <w:r>
        <w:t>Kesh’s</w:t>
      </w:r>
      <w:proofErr w:type="spellEnd"/>
      <w:r>
        <w:t xml:space="preserve"> items. The main floor of the museum and exterior spread game objects and NPCs/ Enemies out while opening up the space. The camera also zooms out little by little with each successive level. In this way the game creates a sense of claustrophobia for the player which can only be overcome by level progression. This effect is aided by the lighting. Visual consistency is established through the use of lighting and </w:t>
      </w:r>
      <w:proofErr w:type="gramStart"/>
      <w:r>
        <w:t>color,</w:t>
      </w:r>
      <w:proofErr w:type="gramEnd"/>
      <w:r>
        <w:t xml:space="preserve"> however it is the player that breaks this consistency. </w:t>
      </w:r>
      <w:proofErr w:type="spellStart"/>
      <w:r>
        <w:t>Kesh</w:t>
      </w:r>
      <w:proofErr w:type="spellEnd"/>
      <w:r>
        <w:t xml:space="preserve"> is a point of dissonance in this serene and vivid world through his actions, colors and demeanor. Metaphorically speaking, he is a bull in a china shop clamoring to be free. Therefore the architecture and game elements open up to compensate for this throughout gameplay. </w:t>
      </w:r>
    </w:p>
    <w:p w14:paraId="1AB890D2" w14:textId="77777777" w:rsidR="00937950" w:rsidRDefault="00937950">
      <w:pPr>
        <w:tabs>
          <w:tab w:val="left" w:pos="2348"/>
        </w:tabs>
      </w:pPr>
    </w:p>
    <w:p w14:paraId="35987A91" w14:textId="77777777" w:rsidR="00937950" w:rsidRDefault="00924F2F" w:rsidP="00682A95">
      <w:pPr>
        <w:pStyle w:val="Heading1"/>
      </w:pPr>
      <w:bookmarkStart w:id="6" w:name="_Toc417831389"/>
      <w:r>
        <w:lastRenderedPageBreak/>
        <w:t>Technical Overview</w:t>
      </w:r>
      <w:bookmarkEnd w:id="6"/>
    </w:p>
    <w:p w14:paraId="35A2E1F2" w14:textId="77777777" w:rsidR="00937950" w:rsidRDefault="00924F2F" w:rsidP="00682A95">
      <w:pPr>
        <w:pStyle w:val="Heading2"/>
      </w:pPr>
      <w:bookmarkStart w:id="7" w:name="_Toc417831390"/>
      <w:r>
        <w:t>Lighting</w:t>
      </w:r>
      <w:bookmarkEnd w:id="7"/>
    </w:p>
    <w:p w14:paraId="44C2CF84" w14:textId="77777777" w:rsidR="00937950" w:rsidRDefault="00924F2F">
      <w:pPr>
        <w:tabs>
          <w:tab w:val="left" w:pos="2348"/>
        </w:tabs>
      </w:pPr>
      <w:r>
        <w:t xml:space="preserve">All of the lighting for both the interior and exterior of the museum takes on the color of pastel yellow. Lighting is low key throughout the majority of the </w:t>
      </w:r>
      <w:proofErr w:type="gramStart"/>
      <w:r>
        <w:t>museum,</w:t>
      </w:r>
      <w:proofErr w:type="gramEnd"/>
      <w:r>
        <w:t xml:space="preserve"> however it gradually brightens as the player progresses through the game. For example, beginning with the Lab the room will be dimly lit, containing only 2-3 ambient lights of low intensity. Progressing out into the exhibit, the walls will be lined with ambient lights of medium intensity.  The same medium intensity ambient lights decorate the walls of the interior of the large bulk of the museum however, large windows around the main floor’s walls flood the rooms with high intensity directional lights to give the illusion of natural light breaking into the museum and cast long diffuse shadows. The museum’s exterior is lit with a single high intensity directional light high above the scene in order to mimic the effects of daylight. This general progression of darkness to light throughout gameplay lends the player a sense of escape as </w:t>
      </w:r>
      <w:proofErr w:type="spellStart"/>
      <w:r>
        <w:t>Kesh</w:t>
      </w:r>
      <w:proofErr w:type="spellEnd"/>
      <w:r>
        <w:t xml:space="preserve"> awakens and commences his bloody quest for revenge.</w:t>
      </w:r>
    </w:p>
    <w:p w14:paraId="009FC330" w14:textId="77777777" w:rsidR="00937950" w:rsidRDefault="00937950">
      <w:pPr>
        <w:tabs>
          <w:tab w:val="left" w:pos="2348"/>
        </w:tabs>
      </w:pPr>
    </w:p>
    <w:p w14:paraId="0C0FBFD0" w14:textId="77777777" w:rsidR="00937950" w:rsidRDefault="00937950">
      <w:pPr>
        <w:tabs>
          <w:tab w:val="left" w:pos="2348"/>
        </w:tabs>
      </w:pPr>
    </w:p>
    <w:p w14:paraId="533E4AF4" w14:textId="77777777" w:rsidR="00937950" w:rsidRDefault="00937950">
      <w:pPr>
        <w:tabs>
          <w:tab w:val="left" w:pos="2348"/>
        </w:tabs>
      </w:pPr>
    </w:p>
    <w:p w14:paraId="17CE676B" w14:textId="77777777" w:rsidR="00937950" w:rsidRDefault="00924F2F" w:rsidP="00682A95">
      <w:pPr>
        <w:pStyle w:val="Heading2"/>
      </w:pPr>
      <w:bookmarkStart w:id="8" w:name="_Toc417831391"/>
      <w:r>
        <w:t>Colors</w:t>
      </w:r>
      <w:bookmarkEnd w:id="8"/>
    </w:p>
    <w:p w14:paraId="64623DE6" w14:textId="77777777" w:rsidR="00937950" w:rsidRDefault="00924F2F">
      <w:pPr>
        <w:tabs>
          <w:tab w:val="left" w:pos="2348"/>
        </w:tabs>
      </w:pPr>
      <w:commentRangeStart w:id="9"/>
      <w:r>
        <w:rPr>
          <w:noProof/>
        </w:rPr>
        <w:drawing>
          <wp:inline distT="0" distB="0" distL="0" distR="0" wp14:anchorId="15DC8A12" wp14:editId="48A9973A">
            <wp:extent cx="3962400" cy="2019300"/>
            <wp:effectExtent l="0" t="0" r="0" b="0"/>
            <wp:docPr id="10" name="image26.png" descr="C:\Users\Jared\AppData\Local\Microsoft\Windows\INetCache\Content.Word\Color Palette.png"/>
            <wp:cNvGraphicFramePr/>
            <a:graphic xmlns:a="http://schemas.openxmlformats.org/drawingml/2006/main">
              <a:graphicData uri="http://schemas.openxmlformats.org/drawingml/2006/picture">
                <pic:pic xmlns:pic="http://schemas.openxmlformats.org/drawingml/2006/picture">
                  <pic:nvPicPr>
                    <pic:cNvPr id="0" name="image26.png" descr="C:\Users\Jared\AppData\Local\Microsoft\Windows\INetCache\Content.Word\Color Palette.png"/>
                    <pic:cNvPicPr preferRelativeResize="0"/>
                  </pic:nvPicPr>
                  <pic:blipFill>
                    <a:blip r:embed="rId12"/>
                    <a:srcRect/>
                    <a:stretch>
                      <a:fillRect/>
                    </a:stretch>
                  </pic:blipFill>
                  <pic:spPr>
                    <a:xfrm>
                      <a:off x="0" y="0"/>
                      <a:ext cx="3962400" cy="2019300"/>
                    </a:xfrm>
                    <a:prstGeom prst="rect">
                      <a:avLst/>
                    </a:prstGeom>
                    <a:ln/>
                  </pic:spPr>
                </pic:pic>
              </a:graphicData>
            </a:graphic>
          </wp:inline>
        </w:drawing>
      </w:r>
      <w:commentRangeEnd w:id="9"/>
      <w:r w:rsidR="00B62030">
        <w:rPr>
          <w:rStyle w:val="CommentReference"/>
        </w:rPr>
        <w:commentReference w:id="9"/>
      </w:r>
      <w:r>
        <w:t xml:space="preserve"> </w:t>
      </w:r>
    </w:p>
    <w:p w14:paraId="75EAD55E" w14:textId="79C6299A" w:rsidR="00937950" w:rsidRDefault="00924F2F">
      <w:pPr>
        <w:tabs>
          <w:tab w:val="left" w:pos="2348"/>
        </w:tabs>
      </w:pPr>
      <w:r>
        <w:lastRenderedPageBreak/>
        <w:t xml:space="preserve">Colors in the world of Death </w:t>
      </w:r>
      <w:proofErr w:type="spellStart"/>
      <w:r>
        <w:t>Reaver</w:t>
      </w:r>
      <w:proofErr w:type="spellEnd"/>
      <w:r>
        <w:t xml:space="preserve"> are </w:t>
      </w:r>
      <w:proofErr w:type="gramStart"/>
      <w:r>
        <w:t>mostly bright primary and pastel colors, which lends</w:t>
      </w:r>
      <w:proofErr w:type="gramEnd"/>
      <w:r>
        <w:t xml:space="preserve"> the world a certain authenticity and realism to the game. </w:t>
      </w:r>
      <w:proofErr w:type="spellStart"/>
      <w:r>
        <w:t>Kesh’s</w:t>
      </w:r>
      <w:proofErr w:type="spellEnd"/>
      <w:r>
        <w:t xml:space="preserve"> primary color palette will consist of dark earth tones, purples and oranges to contrast with the bright primary colors of the rest of the world and what NPCs wear such as ladies in pastel green sun dresses, men in blue jeans with light grey tweed jacket or the police officers in dark blue uniforms.</w:t>
      </w:r>
    </w:p>
    <w:p w14:paraId="4D08776D" w14:textId="77777777" w:rsidR="00937950" w:rsidRDefault="00924F2F" w:rsidP="00682A95">
      <w:pPr>
        <w:pStyle w:val="Heading1"/>
      </w:pPr>
      <w:bookmarkStart w:id="10" w:name="_Toc417831392"/>
      <w:r>
        <w:t>Materials/Textures</w:t>
      </w:r>
      <w:bookmarkEnd w:id="10"/>
    </w:p>
    <w:p w14:paraId="58DA693D" w14:textId="040B7E7C" w:rsidR="00937950" w:rsidRDefault="00924F2F">
      <w:pPr>
        <w:tabs>
          <w:tab w:val="left" w:pos="2348"/>
        </w:tabs>
      </w:pPr>
      <w:r>
        <w:t xml:space="preserve">Textures and materials in Death </w:t>
      </w:r>
      <w:proofErr w:type="spellStart"/>
      <w:r>
        <w:t>Reaver</w:t>
      </w:r>
      <w:proofErr w:type="spellEnd"/>
      <w:r>
        <w:t xml:space="preserve"> are converted into faux low-poly representations within unity by making use of the </w:t>
      </w:r>
      <w:proofErr w:type="spellStart"/>
      <w:r>
        <w:rPr>
          <w:i/>
        </w:rPr>
        <w:t>PolyWorld</w:t>
      </w:r>
      <w:proofErr w:type="spellEnd"/>
      <w:r>
        <w:rPr>
          <w:i/>
        </w:rPr>
        <w:t xml:space="preserve"> for Unity </w:t>
      </w:r>
      <w:r>
        <w:t>plugin. This editor allows users to paint swabs of color directly onto models and characters for increased workflow. All character t</w:t>
      </w:r>
      <w:r w:rsidR="00A661F3">
        <w:t xml:space="preserve">extures have resolutions of 512, </w:t>
      </w:r>
      <w:r>
        <w:t xml:space="preserve">with the exception of the protagonist, </w:t>
      </w:r>
      <w:proofErr w:type="spellStart"/>
      <w:r>
        <w:t>Kesh</w:t>
      </w:r>
      <w:proofErr w:type="spellEnd"/>
      <w:r>
        <w:t xml:space="preserve">, whose textures </w:t>
      </w:r>
      <w:r w:rsidR="00A661F3">
        <w:t>2048</w:t>
      </w:r>
      <w:r>
        <w:t xml:space="preserve">.  </w:t>
      </w:r>
    </w:p>
    <w:p w14:paraId="47769044" w14:textId="77777777" w:rsidR="00937950" w:rsidRDefault="00924F2F" w:rsidP="00682A95">
      <w:pPr>
        <w:pStyle w:val="Heading1"/>
      </w:pPr>
      <w:bookmarkStart w:id="11" w:name="_Toc417831393"/>
      <w:commentRangeStart w:id="12"/>
      <w:r>
        <w:t xml:space="preserve">Asset </w:t>
      </w:r>
      <w:commentRangeEnd w:id="12"/>
      <w:r w:rsidR="00411B9B">
        <w:rPr>
          <w:rStyle w:val="CommentReference"/>
          <w:rFonts w:asciiTheme="minorHAnsi" w:eastAsiaTheme="minorEastAsia" w:hAnsiTheme="minorHAnsi" w:cstheme="minorBidi"/>
          <w:b w:val="0"/>
          <w:bCs w:val="0"/>
          <w:color w:val="auto"/>
        </w:rPr>
        <w:commentReference w:id="12"/>
      </w:r>
      <w:r>
        <w:t>List</w:t>
      </w:r>
      <w:bookmarkEnd w:id="11"/>
    </w:p>
    <w:p w14:paraId="25314EB0" w14:textId="4FE5C32E" w:rsidR="00E568CA" w:rsidRPr="00E568CA" w:rsidRDefault="00924F2F" w:rsidP="00E568CA">
      <w:pPr>
        <w:pStyle w:val="Heading2"/>
      </w:pPr>
      <w:bookmarkStart w:id="13" w:name="_Toc417831394"/>
      <w:r>
        <w:t>Models:</w:t>
      </w:r>
      <w:bookmarkEnd w:id="13"/>
    </w:p>
    <w:p w14:paraId="6FFF13B6" w14:textId="77777777" w:rsidR="00937950" w:rsidRDefault="00924F2F">
      <w:pPr>
        <w:numPr>
          <w:ilvl w:val="0"/>
          <w:numId w:val="4"/>
        </w:numPr>
        <w:tabs>
          <w:tab w:val="left" w:pos="2348"/>
        </w:tabs>
        <w:ind w:hanging="359"/>
        <w:contextualSpacing/>
      </w:pPr>
      <w:r>
        <w:rPr>
          <w:rFonts w:ascii="Cambria" w:eastAsia="Cambria" w:hAnsi="Cambria" w:cs="Cambria"/>
          <w:sz w:val="24"/>
        </w:rPr>
        <w:t>Museum Interior</w:t>
      </w:r>
    </w:p>
    <w:p w14:paraId="27A4284D" w14:textId="77777777" w:rsidR="00937950" w:rsidRDefault="00924F2F">
      <w:pPr>
        <w:numPr>
          <w:ilvl w:val="0"/>
          <w:numId w:val="4"/>
        </w:numPr>
        <w:tabs>
          <w:tab w:val="left" w:pos="2348"/>
        </w:tabs>
        <w:ind w:hanging="359"/>
        <w:contextualSpacing/>
      </w:pPr>
      <w:r>
        <w:rPr>
          <w:rFonts w:ascii="Cambria" w:eastAsia="Cambria" w:hAnsi="Cambria" w:cs="Cambria"/>
          <w:sz w:val="24"/>
        </w:rPr>
        <w:t>Museum Exterior</w:t>
      </w:r>
    </w:p>
    <w:p w14:paraId="5FAADD20" w14:textId="77777777" w:rsidR="00937950" w:rsidRDefault="00924F2F">
      <w:pPr>
        <w:numPr>
          <w:ilvl w:val="0"/>
          <w:numId w:val="4"/>
        </w:numPr>
        <w:tabs>
          <w:tab w:val="left" w:pos="2348"/>
        </w:tabs>
        <w:ind w:hanging="359"/>
        <w:contextualSpacing/>
      </w:pPr>
      <w:r>
        <w:rPr>
          <w:rFonts w:ascii="Cambria" w:eastAsia="Cambria" w:hAnsi="Cambria" w:cs="Cambria"/>
          <w:sz w:val="24"/>
        </w:rPr>
        <w:t>Exhibit Interior</w:t>
      </w:r>
    </w:p>
    <w:p w14:paraId="38F1F595" w14:textId="77777777" w:rsidR="00937950" w:rsidRDefault="00924F2F">
      <w:pPr>
        <w:numPr>
          <w:ilvl w:val="0"/>
          <w:numId w:val="4"/>
        </w:numPr>
        <w:tabs>
          <w:tab w:val="left" w:pos="2348"/>
        </w:tabs>
        <w:ind w:hanging="359"/>
        <w:contextualSpacing/>
      </w:pPr>
      <w:r>
        <w:rPr>
          <w:rFonts w:ascii="Cambria" w:eastAsia="Cambria" w:hAnsi="Cambria" w:cs="Cambria"/>
          <w:sz w:val="24"/>
        </w:rPr>
        <w:t>Lab Interior</w:t>
      </w:r>
    </w:p>
    <w:p w14:paraId="3567309E" w14:textId="77777777" w:rsidR="00937950" w:rsidRDefault="00924F2F">
      <w:pPr>
        <w:numPr>
          <w:ilvl w:val="0"/>
          <w:numId w:val="4"/>
        </w:numPr>
        <w:tabs>
          <w:tab w:val="left" w:pos="2348"/>
        </w:tabs>
        <w:ind w:hanging="359"/>
        <w:contextualSpacing/>
      </w:pPr>
      <w:r>
        <w:rPr>
          <w:rFonts w:ascii="Cambria" w:eastAsia="Cambria" w:hAnsi="Cambria" w:cs="Cambria"/>
          <w:sz w:val="24"/>
        </w:rPr>
        <w:t xml:space="preserve">Rigged Character Model for </w:t>
      </w:r>
      <w:proofErr w:type="spellStart"/>
      <w:r>
        <w:rPr>
          <w:rFonts w:ascii="Cambria" w:eastAsia="Cambria" w:hAnsi="Cambria" w:cs="Cambria"/>
          <w:sz w:val="24"/>
        </w:rPr>
        <w:t>Kesh</w:t>
      </w:r>
      <w:proofErr w:type="spellEnd"/>
      <w:r>
        <w:rPr>
          <w:rFonts w:ascii="Cambria" w:eastAsia="Cambria" w:hAnsi="Cambria" w:cs="Cambria"/>
          <w:sz w:val="24"/>
        </w:rPr>
        <w:t xml:space="preserve"> (No Armor) </w:t>
      </w:r>
    </w:p>
    <w:p w14:paraId="52C0EEEB" w14:textId="77777777" w:rsidR="00937950" w:rsidRDefault="00924F2F">
      <w:pPr>
        <w:numPr>
          <w:ilvl w:val="1"/>
          <w:numId w:val="4"/>
        </w:numPr>
        <w:tabs>
          <w:tab w:val="left" w:pos="2348"/>
        </w:tabs>
        <w:ind w:hanging="359"/>
        <w:contextualSpacing/>
      </w:pPr>
      <w:r>
        <w:rPr>
          <w:rFonts w:ascii="Cambria" w:eastAsia="Cambria" w:hAnsi="Cambria" w:cs="Cambria"/>
          <w:sz w:val="24"/>
        </w:rPr>
        <w:t>10,000-15,000 poly count</w:t>
      </w:r>
    </w:p>
    <w:p w14:paraId="4E9A9F30" w14:textId="77777777" w:rsidR="00937950" w:rsidRDefault="00924F2F">
      <w:pPr>
        <w:numPr>
          <w:ilvl w:val="0"/>
          <w:numId w:val="4"/>
        </w:numPr>
        <w:tabs>
          <w:tab w:val="left" w:pos="2348"/>
        </w:tabs>
        <w:ind w:hanging="359"/>
        <w:contextualSpacing/>
      </w:pPr>
      <w:r>
        <w:rPr>
          <w:rFonts w:ascii="Cambria" w:eastAsia="Cambria" w:hAnsi="Cambria" w:cs="Cambria"/>
          <w:sz w:val="24"/>
        </w:rPr>
        <w:t xml:space="preserve">Rigged Character Model for </w:t>
      </w:r>
      <w:proofErr w:type="spellStart"/>
      <w:r>
        <w:rPr>
          <w:rFonts w:ascii="Cambria" w:eastAsia="Cambria" w:hAnsi="Cambria" w:cs="Cambria"/>
          <w:sz w:val="24"/>
        </w:rPr>
        <w:t>Kesh</w:t>
      </w:r>
      <w:proofErr w:type="spellEnd"/>
      <w:r>
        <w:rPr>
          <w:rFonts w:ascii="Cambria" w:eastAsia="Cambria" w:hAnsi="Cambria" w:cs="Cambria"/>
          <w:sz w:val="24"/>
        </w:rPr>
        <w:t xml:space="preserve"> (With Armor) </w:t>
      </w:r>
    </w:p>
    <w:p w14:paraId="1CD9CAE8" w14:textId="77777777" w:rsidR="00937950" w:rsidRDefault="00924F2F">
      <w:pPr>
        <w:numPr>
          <w:ilvl w:val="1"/>
          <w:numId w:val="4"/>
        </w:numPr>
        <w:tabs>
          <w:tab w:val="left" w:pos="2348"/>
        </w:tabs>
        <w:ind w:hanging="359"/>
        <w:contextualSpacing/>
      </w:pPr>
      <w:r>
        <w:rPr>
          <w:rFonts w:ascii="Cambria" w:eastAsia="Cambria" w:hAnsi="Cambria" w:cs="Cambria"/>
          <w:sz w:val="24"/>
        </w:rPr>
        <w:t xml:space="preserve">10,000-15,000 poly count </w:t>
      </w:r>
    </w:p>
    <w:p w14:paraId="6A49F148" w14:textId="77777777" w:rsidR="00937950" w:rsidRDefault="00924F2F">
      <w:pPr>
        <w:numPr>
          <w:ilvl w:val="0"/>
          <w:numId w:val="4"/>
        </w:numPr>
        <w:tabs>
          <w:tab w:val="left" w:pos="2348"/>
        </w:tabs>
        <w:ind w:hanging="359"/>
        <w:contextualSpacing/>
      </w:pPr>
      <w:r>
        <w:rPr>
          <w:rFonts w:ascii="Cambria" w:eastAsia="Cambria" w:hAnsi="Cambria" w:cs="Cambria"/>
          <w:sz w:val="24"/>
        </w:rPr>
        <w:t>Rig for NPCs, Guards and Cops</w:t>
      </w:r>
    </w:p>
    <w:p w14:paraId="31BA508B" w14:textId="77777777" w:rsidR="00937950" w:rsidRDefault="00924F2F">
      <w:pPr>
        <w:numPr>
          <w:ilvl w:val="0"/>
          <w:numId w:val="4"/>
        </w:numPr>
        <w:tabs>
          <w:tab w:val="left" w:pos="2348"/>
        </w:tabs>
        <w:ind w:hanging="359"/>
        <w:contextualSpacing/>
      </w:pPr>
      <w:r>
        <w:rPr>
          <w:rFonts w:ascii="Cambria" w:eastAsia="Cambria" w:hAnsi="Cambria" w:cs="Cambria"/>
          <w:sz w:val="24"/>
        </w:rPr>
        <w:t>Security Guard Model</w:t>
      </w:r>
    </w:p>
    <w:p w14:paraId="53B0A1DD" w14:textId="77777777" w:rsidR="00937950" w:rsidRDefault="00924F2F">
      <w:pPr>
        <w:numPr>
          <w:ilvl w:val="1"/>
          <w:numId w:val="4"/>
        </w:numPr>
        <w:tabs>
          <w:tab w:val="left" w:pos="2348"/>
        </w:tabs>
        <w:ind w:hanging="359"/>
        <w:contextualSpacing/>
      </w:pPr>
      <w:r>
        <w:rPr>
          <w:rFonts w:ascii="Cambria" w:eastAsia="Cambria" w:hAnsi="Cambria" w:cs="Cambria"/>
          <w:sz w:val="24"/>
        </w:rPr>
        <w:t>10,000 poly count</w:t>
      </w:r>
    </w:p>
    <w:p w14:paraId="076D9D77" w14:textId="48E28B35" w:rsidR="005B7725" w:rsidRDefault="00924F2F" w:rsidP="005B7725">
      <w:pPr>
        <w:keepNext/>
        <w:tabs>
          <w:tab w:val="left" w:pos="2348"/>
        </w:tabs>
        <w:ind w:left="720"/>
      </w:pPr>
      <w:r>
        <w:rPr>
          <w:noProof/>
        </w:rPr>
        <w:lastRenderedPageBreak/>
        <w:drawing>
          <wp:inline distT="114300" distB="114300" distL="114300" distR="114300" wp14:anchorId="1C8F9CD8" wp14:editId="4C80BDDE">
            <wp:extent cx="3571875" cy="4762500"/>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3571875" cy="4762500"/>
                    </a:xfrm>
                    <a:prstGeom prst="rect">
                      <a:avLst/>
                    </a:prstGeom>
                    <a:ln/>
                  </pic:spPr>
                </pic:pic>
              </a:graphicData>
            </a:graphic>
          </wp:inline>
        </w:drawing>
      </w:r>
    </w:p>
    <w:p w14:paraId="0F9C59C6" w14:textId="4E42CB8A" w:rsidR="005B7725" w:rsidRDefault="005B7725" w:rsidP="005B7725">
      <w:pPr>
        <w:keepNext/>
        <w:tabs>
          <w:tab w:val="left" w:pos="2348"/>
        </w:tabs>
        <w:ind w:left="720"/>
      </w:pPr>
    </w:p>
    <w:p w14:paraId="6EC8EC3F" w14:textId="4256A857" w:rsidR="00E676A7" w:rsidRDefault="00E676A7" w:rsidP="00E676A7">
      <w:pPr>
        <w:keepNext/>
        <w:tabs>
          <w:tab w:val="left" w:pos="2348"/>
        </w:tabs>
        <w:ind w:left="720"/>
      </w:pPr>
    </w:p>
    <w:p w14:paraId="71A18ACC" w14:textId="77777777" w:rsidR="00752673" w:rsidRDefault="00752673" w:rsidP="00752673">
      <w:pPr>
        <w:pStyle w:val="Heading3"/>
      </w:pPr>
      <w:bookmarkStart w:id="14" w:name="_Toc417831395"/>
      <w:r w:rsidRPr="00752673">
        <w:t>Ancient documents</w:t>
      </w:r>
      <w:bookmarkEnd w:id="14"/>
      <w:r w:rsidRPr="00752673">
        <w:t xml:space="preserve"> </w:t>
      </w:r>
    </w:p>
    <w:p w14:paraId="65852D6B" w14:textId="77777777" w:rsidR="00DD611B" w:rsidRDefault="0083704D" w:rsidP="00DD611B">
      <w:pPr>
        <w:keepNext/>
      </w:pPr>
      <w:r>
        <w:rPr>
          <w:noProof/>
        </w:rPr>
        <w:lastRenderedPageBreak/>
        <w:drawing>
          <wp:inline distT="0" distB="0" distL="0" distR="0" wp14:anchorId="0ED27715" wp14:editId="3B2F0C04">
            <wp:extent cx="4764199" cy="3290946"/>
            <wp:effectExtent l="0" t="0" r="0" b="5080"/>
            <wp:docPr id="71" name="Picture 71" descr="C:\Fraps\Screenshots\Unity 2015-04-25 17-0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Fraps\Screenshots\Unity 2015-04-25 17-06-28-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289" cy="3295843"/>
                    </a:xfrm>
                    <a:prstGeom prst="rect">
                      <a:avLst/>
                    </a:prstGeom>
                    <a:noFill/>
                    <a:ln>
                      <a:noFill/>
                    </a:ln>
                  </pic:spPr>
                </pic:pic>
              </a:graphicData>
            </a:graphic>
          </wp:inline>
        </w:drawing>
      </w:r>
    </w:p>
    <w:p w14:paraId="337A9B49" w14:textId="63DF14D0" w:rsidR="0083704D" w:rsidRPr="0083704D" w:rsidRDefault="00DD611B" w:rsidP="00DD611B">
      <w:pPr>
        <w:pStyle w:val="Caption"/>
      </w:pPr>
      <w:r>
        <w:t xml:space="preserve">Figure </w:t>
      </w:r>
      <w:fldSimple w:instr=" SEQ Figure \* ARABIC ">
        <w:r w:rsidR="003736DC">
          <w:rPr>
            <w:noProof/>
          </w:rPr>
          <w:t>1</w:t>
        </w:r>
      </w:fldSimple>
      <w:r>
        <w:t xml:space="preserve">: </w:t>
      </w:r>
      <w:r w:rsidRPr="0005785D">
        <w:t>Ancient documents – 218 polys</w:t>
      </w:r>
    </w:p>
    <w:p w14:paraId="575C5259" w14:textId="24B38F04" w:rsidR="00752673" w:rsidRDefault="00752673">
      <w:pPr>
        <w:pStyle w:val="Heading3"/>
      </w:pPr>
      <w:bookmarkStart w:id="15" w:name="_Toc417831396"/>
      <w:r w:rsidRPr="00752673">
        <w:lastRenderedPageBreak/>
        <w:t>Ancient plate</w:t>
      </w:r>
      <w:bookmarkEnd w:id="15"/>
    </w:p>
    <w:p w14:paraId="0A069B95" w14:textId="77777777" w:rsidR="00DD611B" w:rsidRDefault="0083704D" w:rsidP="00DD611B">
      <w:pPr>
        <w:keepNext/>
      </w:pPr>
      <w:r>
        <w:rPr>
          <w:noProof/>
        </w:rPr>
        <w:drawing>
          <wp:inline distT="0" distB="0" distL="0" distR="0" wp14:anchorId="09599BDB" wp14:editId="4DBCCE0A">
            <wp:extent cx="4812549" cy="3324344"/>
            <wp:effectExtent l="0" t="0" r="7620" b="0"/>
            <wp:docPr id="74" name="Picture 74" descr="C:\Fraps\Screenshots\Unity 2015-04-25 17-05-3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Fraps\Screenshots\Unity 2015-04-25 17-05-38-1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5104" cy="3326109"/>
                    </a:xfrm>
                    <a:prstGeom prst="rect">
                      <a:avLst/>
                    </a:prstGeom>
                    <a:noFill/>
                    <a:ln>
                      <a:noFill/>
                    </a:ln>
                  </pic:spPr>
                </pic:pic>
              </a:graphicData>
            </a:graphic>
          </wp:inline>
        </w:drawing>
      </w:r>
    </w:p>
    <w:p w14:paraId="0440FDCF" w14:textId="034D1E18" w:rsidR="0083704D" w:rsidRPr="0083704D" w:rsidRDefault="00DD611B" w:rsidP="00DD611B">
      <w:pPr>
        <w:pStyle w:val="Caption"/>
      </w:pPr>
      <w:r>
        <w:t xml:space="preserve">Figure </w:t>
      </w:r>
      <w:fldSimple w:instr=" SEQ Figure \* ARABIC ">
        <w:r w:rsidR="003736DC">
          <w:rPr>
            <w:noProof/>
          </w:rPr>
          <w:t>2</w:t>
        </w:r>
      </w:fldSimple>
      <w:r w:rsidRPr="00E4541A">
        <w:t>: Ancient plate – 94 polys</w:t>
      </w:r>
    </w:p>
    <w:p w14:paraId="178262EC" w14:textId="6B0AB9F1" w:rsidR="00752673" w:rsidRDefault="00752673">
      <w:pPr>
        <w:pStyle w:val="Heading3"/>
      </w:pPr>
      <w:bookmarkStart w:id="16" w:name="_Toc417831397"/>
      <w:r w:rsidRPr="00752673">
        <w:lastRenderedPageBreak/>
        <w:t>Ancient tablet</w:t>
      </w:r>
      <w:bookmarkEnd w:id="16"/>
    </w:p>
    <w:p w14:paraId="3BAFA7E5" w14:textId="77777777" w:rsidR="00DD611B" w:rsidRDefault="0083704D" w:rsidP="00DD611B">
      <w:pPr>
        <w:keepNext/>
      </w:pPr>
      <w:r>
        <w:rPr>
          <w:noProof/>
        </w:rPr>
        <w:drawing>
          <wp:inline distT="0" distB="0" distL="0" distR="0" wp14:anchorId="417CA703" wp14:editId="66200005">
            <wp:extent cx="4746726" cy="3278877"/>
            <wp:effectExtent l="0" t="0" r="0" b="0"/>
            <wp:docPr id="73" name="Picture 73" descr="C:\Fraps\Screenshots\Unity 2015-04-25 17-05-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Fraps\Screenshots\Unity 2015-04-25 17-05-50-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0036" cy="3281163"/>
                    </a:xfrm>
                    <a:prstGeom prst="rect">
                      <a:avLst/>
                    </a:prstGeom>
                    <a:noFill/>
                    <a:ln>
                      <a:noFill/>
                    </a:ln>
                  </pic:spPr>
                </pic:pic>
              </a:graphicData>
            </a:graphic>
          </wp:inline>
        </w:drawing>
      </w:r>
    </w:p>
    <w:p w14:paraId="1499D817" w14:textId="44F4A0AA" w:rsidR="0083704D" w:rsidRPr="0083704D" w:rsidRDefault="00DD611B" w:rsidP="00DD611B">
      <w:pPr>
        <w:pStyle w:val="Caption"/>
      </w:pPr>
      <w:r>
        <w:t xml:space="preserve">Figure </w:t>
      </w:r>
      <w:fldSimple w:instr=" SEQ Figure \* ARABIC ">
        <w:r w:rsidR="003736DC">
          <w:rPr>
            <w:noProof/>
          </w:rPr>
          <w:t>3</w:t>
        </w:r>
      </w:fldSimple>
      <w:r w:rsidRPr="00297252">
        <w:t>: Ancient tablet – 142 polys</w:t>
      </w:r>
    </w:p>
    <w:p w14:paraId="158C310A" w14:textId="45C61004" w:rsidR="00752673" w:rsidRDefault="00752673">
      <w:pPr>
        <w:pStyle w:val="Heading3"/>
      </w:pPr>
      <w:bookmarkStart w:id="17" w:name="_Toc417831398"/>
      <w:r w:rsidRPr="00752673">
        <w:lastRenderedPageBreak/>
        <w:t>Armor pick-up item</w:t>
      </w:r>
      <w:bookmarkEnd w:id="17"/>
    </w:p>
    <w:p w14:paraId="6C497FC4" w14:textId="77777777" w:rsidR="00DD611B" w:rsidRDefault="000955FC" w:rsidP="00DD611B">
      <w:pPr>
        <w:keepNext/>
      </w:pPr>
      <w:r>
        <w:rPr>
          <w:noProof/>
        </w:rPr>
        <w:drawing>
          <wp:inline distT="0" distB="0" distL="0" distR="0" wp14:anchorId="7F4E33CB" wp14:editId="7625F318">
            <wp:extent cx="4787496" cy="3307039"/>
            <wp:effectExtent l="0" t="0" r="0" b="8255"/>
            <wp:docPr id="26" name="Picture 26" descr="C:\Fraps\Screenshots\Unity 2015-04-25 17-47-2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Unity 2015-04-25 17-47-25-7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0873" cy="3309372"/>
                    </a:xfrm>
                    <a:prstGeom prst="rect">
                      <a:avLst/>
                    </a:prstGeom>
                    <a:noFill/>
                    <a:ln>
                      <a:noFill/>
                    </a:ln>
                  </pic:spPr>
                </pic:pic>
              </a:graphicData>
            </a:graphic>
          </wp:inline>
        </w:drawing>
      </w:r>
    </w:p>
    <w:p w14:paraId="1D673710" w14:textId="42B2E285" w:rsidR="000955FC" w:rsidRPr="000955FC" w:rsidRDefault="00DD611B" w:rsidP="00DD611B">
      <w:pPr>
        <w:pStyle w:val="Caption"/>
      </w:pPr>
      <w:r>
        <w:t xml:space="preserve">Figure </w:t>
      </w:r>
      <w:fldSimple w:instr=" SEQ Figure \* ARABIC ">
        <w:r w:rsidR="003736DC">
          <w:rPr>
            <w:noProof/>
          </w:rPr>
          <w:t>4</w:t>
        </w:r>
      </w:fldSimple>
      <w:r>
        <w:t xml:space="preserve">: </w:t>
      </w:r>
      <w:r w:rsidRPr="00A25808">
        <w:t>Armor pick-up item – 161 polys</w:t>
      </w:r>
    </w:p>
    <w:p w14:paraId="5A61416B" w14:textId="3F034EFF" w:rsidR="00752673" w:rsidRDefault="00752673">
      <w:pPr>
        <w:pStyle w:val="Heading3"/>
      </w:pPr>
      <w:bookmarkStart w:id="18" w:name="_Toc417831399"/>
      <w:r w:rsidRPr="00752673">
        <w:lastRenderedPageBreak/>
        <w:t>Autopsy table</w:t>
      </w:r>
      <w:bookmarkEnd w:id="18"/>
    </w:p>
    <w:p w14:paraId="51720D76" w14:textId="77777777" w:rsidR="00DD611B" w:rsidRDefault="009D302C" w:rsidP="00DD611B">
      <w:pPr>
        <w:keepNext/>
      </w:pPr>
      <w:r>
        <w:rPr>
          <w:noProof/>
        </w:rPr>
        <w:drawing>
          <wp:inline distT="0" distB="0" distL="0" distR="0" wp14:anchorId="04E2E9C3" wp14:editId="102E9990">
            <wp:extent cx="4805967" cy="3319797"/>
            <wp:effectExtent l="0" t="0" r="0" b="0"/>
            <wp:docPr id="35" name="Picture 35" descr="C:\Fraps\Screenshots\Unity 2015-04-25 17-41-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Fraps\Screenshots\Unity 2015-04-25 17-41-44-4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139" cy="3319916"/>
                    </a:xfrm>
                    <a:prstGeom prst="rect">
                      <a:avLst/>
                    </a:prstGeom>
                    <a:noFill/>
                    <a:ln>
                      <a:noFill/>
                    </a:ln>
                  </pic:spPr>
                </pic:pic>
              </a:graphicData>
            </a:graphic>
          </wp:inline>
        </w:drawing>
      </w:r>
    </w:p>
    <w:p w14:paraId="576BAE36" w14:textId="2A637764" w:rsidR="009D302C" w:rsidRPr="009D302C" w:rsidRDefault="00DD611B" w:rsidP="00DD611B">
      <w:pPr>
        <w:pStyle w:val="Caption"/>
      </w:pPr>
      <w:r>
        <w:t xml:space="preserve">Figure </w:t>
      </w:r>
      <w:fldSimple w:instr=" SEQ Figure \* ARABIC ">
        <w:r w:rsidR="003736DC">
          <w:rPr>
            <w:noProof/>
          </w:rPr>
          <w:t>5</w:t>
        </w:r>
      </w:fldSimple>
      <w:r w:rsidRPr="00CE2533">
        <w:t>: Autopsy table – 68 polys</w:t>
      </w:r>
    </w:p>
    <w:p w14:paraId="7CFA63B4" w14:textId="730D1C9D" w:rsidR="00752673" w:rsidRDefault="00752673">
      <w:pPr>
        <w:pStyle w:val="Heading3"/>
      </w:pPr>
      <w:bookmarkStart w:id="19" w:name="_Toc417831400"/>
      <w:r w:rsidRPr="00752673">
        <w:lastRenderedPageBreak/>
        <w:t>Baton</w:t>
      </w:r>
      <w:bookmarkEnd w:id="19"/>
    </w:p>
    <w:p w14:paraId="32F3774D" w14:textId="77777777" w:rsidR="00DD611B" w:rsidRDefault="00DD611B" w:rsidP="00DD611B">
      <w:pPr>
        <w:keepNext/>
      </w:pPr>
      <w:r>
        <w:rPr>
          <w:noProof/>
        </w:rPr>
        <w:drawing>
          <wp:inline distT="0" distB="0" distL="0" distR="0" wp14:anchorId="42AE5F39" wp14:editId="3687E958">
            <wp:extent cx="4787496" cy="3307038"/>
            <wp:effectExtent l="0" t="0" r="0" b="8255"/>
            <wp:docPr id="25" name="Picture 25" descr="C:\Fraps\Screenshots\Unity 2015-04-25 17-47-4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raps\Screenshots\Unity 2015-04-25 17-47-45-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8451" cy="3307698"/>
                    </a:xfrm>
                    <a:prstGeom prst="rect">
                      <a:avLst/>
                    </a:prstGeom>
                    <a:noFill/>
                    <a:ln>
                      <a:noFill/>
                    </a:ln>
                  </pic:spPr>
                </pic:pic>
              </a:graphicData>
            </a:graphic>
          </wp:inline>
        </w:drawing>
      </w:r>
    </w:p>
    <w:p w14:paraId="5A8461BD" w14:textId="1A348DDC" w:rsidR="00DD611B" w:rsidRPr="00DD611B" w:rsidRDefault="00DD611B" w:rsidP="00DD611B">
      <w:pPr>
        <w:pStyle w:val="Caption"/>
      </w:pPr>
      <w:r>
        <w:t xml:space="preserve">Figure </w:t>
      </w:r>
      <w:fldSimple w:instr=" SEQ Figure \* ARABIC ">
        <w:r w:rsidR="003736DC">
          <w:rPr>
            <w:noProof/>
          </w:rPr>
          <w:t>6</w:t>
        </w:r>
      </w:fldSimple>
      <w:r w:rsidRPr="00267E77">
        <w:t>: Baton – 12 polys</w:t>
      </w:r>
    </w:p>
    <w:p w14:paraId="2CCFE3C8" w14:textId="75BB60DB" w:rsidR="00752673" w:rsidRDefault="00752673">
      <w:pPr>
        <w:pStyle w:val="Heading3"/>
      </w:pPr>
      <w:bookmarkStart w:id="20" w:name="_Toc417831401"/>
      <w:r w:rsidRPr="00752673">
        <w:lastRenderedPageBreak/>
        <w:t>Bench</w:t>
      </w:r>
      <w:bookmarkEnd w:id="20"/>
    </w:p>
    <w:p w14:paraId="0057B59D" w14:textId="77777777" w:rsidR="00DD611B" w:rsidRDefault="000955FC" w:rsidP="00DD611B">
      <w:pPr>
        <w:keepNext/>
      </w:pPr>
      <w:r>
        <w:rPr>
          <w:noProof/>
        </w:rPr>
        <w:drawing>
          <wp:inline distT="0" distB="0" distL="0" distR="0" wp14:anchorId="47D4ADE4" wp14:editId="451FDA72">
            <wp:extent cx="4787496" cy="3307038"/>
            <wp:effectExtent l="0" t="0" r="0" b="8255"/>
            <wp:docPr id="27" name="Picture 27" descr="C:\Fraps\Screenshots\Unity 2015-04-25 17-47-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raps\Screenshots\Unity 2015-04-25 17-47-00-5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7669" cy="3307158"/>
                    </a:xfrm>
                    <a:prstGeom prst="rect">
                      <a:avLst/>
                    </a:prstGeom>
                    <a:noFill/>
                    <a:ln>
                      <a:noFill/>
                    </a:ln>
                  </pic:spPr>
                </pic:pic>
              </a:graphicData>
            </a:graphic>
          </wp:inline>
        </w:drawing>
      </w:r>
    </w:p>
    <w:p w14:paraId="7F4B3DAE" w14:textId="0CEB2B36" w:rsidR="000955FC" w:rsidRPr="000955FC" w:rsidRDefault="00DD611B" w:rsidP="00DD611B">
      <w:pPr>
        <w:pStyle w:val="Caption"/>
      </w:pPr>
      <w:r>
        <w:t xml:space="preserve">Figure </w:t>
      </w:r>
      <w:fldSimple w:instr=" SEQ Figure \* ARABIC ">
        <w:r w:rsidR="003736DC">
          <w:rPr>
            <w:noProof/>
          </w:rPr>
          <w:t>7</w:t>
        </w:r>
      </w:fldSimple>
      <w:r w:rsidRPr="00FA10AE">
        <w:t>: Bench – 38 polys</w:t>
      </w:r>
    </w:p>
    <w:p w14:paraId="3E623F01" w14:textId="0DFB42A3" w:rsidR="00752673" w:rsidRDefault="00752673">
      <w:pPr>
        <w:pStyle w:val="Heading3"/>
      </w:pPr>
      <w:bookmarkStart w:id="21" w:name="_Toc417831402"/>
      <w:r w:rsidRPr="00752673">
        <w:lastRenderedPageBreak/>
        <w:t>Bomb</w:t>
      </w:r>
      <w:bookmarkEnd w:id="21"/>
    </w:p>
    <w:p w14:paraId="6BFF143F" w14:textId="77777777" w:rsidR="00DD611B" w:rsidRDefault="00DD611B" w:rsidP="00DD611B">
      <w:pPr>
        <w:keepNext/>
      </w:pPr>
      <w:r>
        <w:rPr>
          <w:noProof/>
        </w:rPr>
        <w:drawing>
          <wp:inline distT="0" distB="0" distL="0" distR="0" wp14:anchorId="6253695D" wp14:editId="34FDF79E">
            <wp:extent cx="4839690" cy="3343093"/>
            <wp:effectExtent l="0" t="0" r="0" b="0"/>
            <wp:docPr id="93" name="Picture 93" descr="C:\Fraps\Screenshots\Unity 2015-04-25 16-55-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Fraps\Screenshots\Unity 2015-04-25 16-55-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9865" cy="3343214"/>
                    </a:xfrm>
                    <a:prstGeom prst="rect">
                      <a:avLst/>
                    </a:prstGeom>
                    <a:noFill/>
                    <a:ln>
                      <a:noFill/>
                    </a:ln>
                  </pic:spPr>
                </pic:pic>
              </a:graphicData>
            </a:graphic>
          </wp:inline>
        </w:drawing>
      </w:r>
    </w:p>
    <w:p w14:paraId="1DDC6918" w14:textId="4BF123FC" w:rsidR="00DD611B" w:rsidRPr="00DD611B" w:rsidRDefault="00DD611B" w:rsidP="00DD611B">
      <w:pPr>
        <w:pStyle w:val="Caption"/>
      </w:pPr>
      <w:r>
        <w:t xml:space="preserve">Figure </w:t>
      </w:r>
      <w:fldSimple w:instr=" SEQ Figure \* ARABIC ">
        <w:r w:rsidR="003736DC">
          <w:rPr>
            <w:noProof/>
          </w:rPr>
          <w:t>8</w:t>
        </w:r>
      </w:fldSimple>
      <w:r w:rsidRPr="00A8033C">
        <w:t>: Bomb – 210 polys</w:t>
      </w:r>
    </w:p>
    <w:p w14:paraId="5A17F0EA" w14:textId="10A6D1E1" w:rsidR="00752673" w:rsidRDefault="00752673">
      <w:pPr>
        <w:pStyle w:val="Heading3"/>
      </w:pPr>
      <w:bookmarkStart w:id="22" w:name="_Toc417831403"/>
      <w:r w:rsidRPr="00752673">
        <w:lastRenderedPageBreak/>
        <w:t>Cannon</w:t>
      </w:r>
      <w:bookmarkEnd w:id="22"/>
    </w:p>
    <w:p w14:paraId="333DDFDD" w14:textId="77777777" w:rsidR="002F3F52" w:rsidRDefault="000955FC" w:rsidP="002F3F52">
      <w:pPr>
        <w:keepNext/>
      </w:pPr>
      <w:r>
        <w:rPr>
          <w:noProof/>
        </w:rPr>
        <w:drawing>
          <wp:inline distT="0" distB="0" distL="0" distR="0" wp14:anchorId="7636E528" wp14:editId="330217C2">
            <wp:extent cx="4787496" cy="3307038"/>
            <wp:effectExtent l="0" t="0" r="0" b="8255"/>
            <wp:docPr id="28" name="Picture 28" descr="C:\Fraps\Screenshots\Unity 2015-04-25 17-46-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raps\Screenshots\Unity 2015-04-25 17-46-49-0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201" cy="3309597"/>
                    </a:xfrm>
                    <a:prstGeom prst="rect">
                      <a:avLst/>
                    </a:prstGeom>
                    <a:noFill/>
                    <a:ln>
                      <a:noFill/>
                    </a:ln>
                  </pic:spPr>
                </pic:pic>
              </a:graphicData>
            </a:graphic>
          </wp:inline>
        </w:drawing>
      </w:r>
    </w:p>
    <w:p w14:paraId="5DBB4BD5" w14:textId="4DA60AF9" w:rsidR="000955FC" w:rsidRPr="000955FC" w:rsidRDefault="002F3F52" w:rsidP="002F3F52">
      <w:pPr>
        <w:pStyle w:val="Caption"/>
      </w:pPr>
      <w:r>
        <w:t xml:space="preserve">Figure </w:t>
      </w:r>
      <w:fldSimple w:instr=" SEQ Figure \* ARABIC ">
        <w:r w:rsidR="003736DC">
          <w:rPr>
            <w:noProof/>
          </w:rPr>
          <w:t>9</w:t>
        </w:r>
      </w:fldSimple>
      <w:r w:rsidRPr="00D9732B">
        <w:t>: Cannon – 948 polys</w:t>
      </w:r>
    </w:p>
    <w:p w14:paraId="07457156" w14:textId="2FBCA41F" w:rsidR="00752673" w:rsidRDefault="00752673">
      <w:pPr>
        <w:pStyle w:val="Heading3"/>
      </w:pPr>
      <w:bookmarkStart w:id="23" w:name="_Toc417831404"/>
      <w:r w:rsidRPr="00752673">
        <w:lastRenderedPageBreak/>
        <w:t>Car – blue</w:t>
      </w:r>
      <w:bookmarkEnd w:id="23"/>
    </w:p>
    <w:p w14:paraId="3819CF10" w14:textId="77777777" w:rsidR="002F3F52" w:rsidRDefault="000955FC" w:rsidP="002F3F52">
      <w:pPr>
        <w:keepNext/>
      </w:pPr>
      <w:r>
        <w:rPr>
          <w:noProof/>
        </w:rPr>
        <w:drawing>
          <wp:inline distT="0" distB="0" distL="0" distR="0" wp14:anchorId="18026387" wp14:editId="2EB0FF25">
            <wp:extent cx="4772240" cy="3296500"/>
            <wp:effectExtent l="0" t="0" r="0" b="0"/>
            <wp:docPr id="94" name="Picture 94" descr="C:\Fraps\Screenshots\Unity 2015-04-25 16-55-1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Fraps\Screenshots\Unity 2015-04-25 16-55-10-9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413" cy="3296619"/>
                    </a:xfrm>
                    <a:prstGeom prst="rect">
                      <a:avLst/>
                    </a:prstGeom>
                    <a:noFill/>
                    <a:ln>
                      <a:noFill/>
                    </a:ln>
                  </pic:spPr>
                </pic:pic>
              </a:graphicData>
            </a:graphic>
          </wp:inline>
        </w:drawing>
      </w:r>
    </w:p>
    <w:p w14:paraId="39AD1F01" w14:textId="16F3A53A" w:rsidR="000955FC" w:rsidRPr="000955FC" w:rsidRDefault="002F3F52" w:rsidP="002F3F52">
      <w:pPr>
        <w:pStyle w:val="Caption"/>
      </w:pPr>
      <w:r>
        <w:t xml:space="preserve">Figure </w:t>
      </w:r>
      <w:fldSimple w:instr=" SEQ Figure \* ARABIC ">
        <w:r w:rsidR="003736DC">
          <w:rPr>
            <w:noProof/>
          </w:rPr>
          <w:t>10</w:t>
        </w:r>
      </w:fldSimple>
      <w:r w:rsidRPr="00DB69BC">
        <w:t>: Car – blue – 763 polys</w:t>
      </w:r>
    </w:p>
    <w:p w14:paraId="672B6819" w14:textId="5E636E11" w:rsidR="00752673" w:rsidRDefault="00752673">
      <w:pPr>
        <w:pStyle w:val="Heading3"/>
      </w:pPr>
      <w:bookmarkStart w:id="24" w:name="_Toc417831405"/>
      <w:proofErr w:type="gramStart"/>
      <w:r w:rsidRPr="00752673">
        <w:lastRenderedPageBreak/>
        <w:t>car</w:t>
      </w:r>
      <w:proofErr w:type="gramEnd"/>
      <w:r w:rsidRPr="00752673">
        <w:t xml:space="preserve"> – green</w:t>
      </w:r>
      <w:bookmarkEnd w:id="24"/>
    </w:p>
    <w:p w14:paraId="1BA2D959" w14:textId="77777777" w:rsidR="002F3F52" w:rsidRDefault="0083704D" w:rsidP="002F3F52">
      <w:pPr>
        <w:keepNext/>
      </w:pPr>
      <w:r>
        <w:rPr>
          <w:noProof/>
        </w:rPr>
        <w:drawing>
          <wp:inline distT="0" distB="0" distL="0" distR="0" wp14:anchorId="7608C8B2" wp14:editId="4A083C84">
            <wp:extent cx="4874859" cy="3367386"/>
            <wp:effectExtent l="0" t="0" r="2540" b="5080"/>
            <wp:docPr id="95" name="Picture 95" descr="C:\Fraps\Screenshots\Unity 2015-04-25 16-55-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Fraps\Screenshots\Unity 2015-04-25 16-55-03-8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035" cy="3367508"/>
                    </a:xfrm>
                    <a:prstGeom prst="rect">
                      <a:avLst/>
                    </a:prstGeom>
                    <a:noFill/>
                    <a:ln>
                      <a:noFill/>
                    </a:ln>
                  </pic:spPr>
                </pic:pic>
              </a:graphicData>
            </a:graphic>
          </wp:inline>
        </w:drawing>
      </w:r>
    </w:p>
    <w:p w14:paraId="7FD4F858" w14:textId="248CD5CD" w:rsidR="0083704D" w:rsidRPr="0083704D" w:rsidRDefault="002F3F52" w:rsidP="002F3F52">
      <w:pPr>
        <w:pStyle w:val="Caption"/>
      </w:pPr>
      <w:r>
        <w:t xml:space="preserve">Figure </w:t>
      </w:r>
      <w:fldSimple w:instr=" SEQ Figure \* ARABIC ">
        <w:r w:rsidR="003736DC">
          <w:rPr>
            <w:noProof/>
          </w:rPr>
          <w:t>11</w:t>
        </w:r>
      </w:fldSimple>
      <w:r w:rsidRPr="000903FC">
        <w:t>: car – green – 763 polys</w:t>
      </w:r>
    </w:p>
    <w:p w14:paraId="35CBD15B" w14:textId="59ED8950" w:rsidR="00752673" w:rsidRDefault="00752673">
      <w:pPr>
        <w:pStyle w:val="Heading3"/>
      </w:pPr>
      <w:bookmarkStart w:id="25" w:name="_Toc417831406"/>
      <w:proofErr w:type="gramStart"/>
      <w:r w:rsidRPr="00752673">
        <w:lastRenderedPageBreak/>
        <w:t>car</w:t>
      </w:r>
      <w:proofErr w:type="gramEnd"/>
      <w:r w:rsidRPr="00752673">
        <w:t xml:space="preserve"> – red</w:t>
      </w:r>
      <w:bookmarkEnd w:id="25"/>
    </w:p>
    <w:p w14:paraId="23B2B64A" w14:textId="77777777" w:rsidR="002F3F52" w:rsidRDefault="0083704D" w:rsidP="002F3F52">
      <w:pPr>
        <w:keepNext/>
      </w:pPr>
      <w:r>
        <w:rPr>
          <w:noProof/>
        </w:rPr>
        <w:drawing>
          <wp:inline distT="0" distB="0" distL="0" distR="0" wp14:anchorId="104111AC" wp14:editId="2B4FAA09">
            <wp:extent cx="4780671" cy="3302324"/>
            <wp:effectExtent l="0" t="0" r="1270" b="0"/>
            <wp:docPr id="96" name="Picture 96" descr="C:\Fraps\Screenshots\Unity 2015-04-25 16-54-5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Fraps\Screenshots\Unity 2015-04-25 16-54-56-9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0844" cy="3302444"/>
                    </a:xfrm>
                    <a:prstGeom prst="rect">
                      <a:avLst/>
                    </a:prstGeom>
                    <a:noFill/>
                    <a:ln>
                      <a:noFill/>
                    </a:ln>
                  </pic:spPr>
                </pic:pic>
              </a:graphicData>
            </a:graphic>
          </wp:inline>
        </w:drawing>
      </w:r>
    </w:p>
    <w:p w14:paraId="7A624589" w14:textId="3F166084" w:rsidR="0083704D" w:rsidRPr="0083704D" w:rsidRDefault="002F3F52" w:rsidP="002F3F52">
      <w:pPr>
        <w:pStyle w:val="Caption"/>
      </w:pPr>
      <w:r>
        <w:t xml:space="preserve">Figure </w:t>
      </w:r>
      <w:fldSimple w:instr=" SEQ Figure \* ARABIC ">
        <w:r w:rsidR="003736DC">
          <w:rPr>
            <w:noProof/>
          </w:rPr>
          <w:t>12</w:t>
        </w:r>
      </w:fldSimple>
      <w:r w:rsidRPr="00AE10D7">
        <w:t>: car – red – 763 polys</w:t>
      </w:r>
    </w:p>
    <w:p w14:paraId="7860D4AC" w14:textId="648351AF" w:rsidR="00752673" w:rsidRDefault="00752673">
      <w:pPr>
        <w:pStyle w:val="Heading3"/>
      </w:pPr>
      <w:bookmarkStart w:id="26" w:name="_Toc417831407"/>
      <w:proofErr w:type="gramStart"/>
      <w:r w:rsidRPr="00752673">
        <w:lastRenderedPageBreak/>
        <w:t>car</w:t>
      </w:r>
      <w:proofErr w:type="gramEnd"/>
      <w:r w:rsidRPr="00752673">
        <w:t xml:space="preserve"> – yellow</w:t>
      </w:r>
      <w:bookmarkEnd w:id="26"/>
    </w:p>
    <w:p w14:paraId="4F2DFB37" w14:textId="77777777" w:rsidR="002F3F52" w:rsidRDefault="00DD611B" w:rsidP="002F3F52">
      <w:pPr>
        <w:keepNext/>
      </w:pPr>
      <w:r>
        <w:rPr>
          <w:noProof/>
        </w:rPr>
        <w:drawing>
          <wp:inline distT="0" distB="0" distL="0" distR="0" wp14:anchorId="21430E9F" wp14:editId="2494AF86">
            <wp:extent cx="4740902" cy="3274853"/>
            <wp:effectExtent l="0" t="0" r="3175" b="1905"/>
            <wp:docPr id="97" name="Picture 97" descr="C:\Fraps\Screenshots\Unity 2015-04-25 16-54-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Fraps\Screenshots\Unity 2015-04-25 16-54-50-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1074" cy="3274972"/>
                    </a:xfrm>
                    <a:prstGeom prst="rect">
                      <a:avLst/>
                    </a:prstGeom>
                    <a:noFill/>
                    <a:ln>
                      <a:noFill/>
                    </a:ln>
                  </pic:spPr>
                </pic:pic>
              </a:graphicData>
            </a:graphic>
          </wp:inline>
        </w:drawing>
      </w:r>
    </w:p>
    <w:p w14:paraId="50E868A0" w14:textId="05E555AD" w:rsidR="00DD611B" w:rsidRPr="00DD611B" w:rsidRDefault="002F3F52" w:rsidP="002F3F52">
      <w:pPr>
        <w:pStyle w:val="Caption"/>
      </w:pPr>
      <w:r>
        <w:t xml:space="preserve">Figure </w:t>
      </w:r>
      <w:fldSimple w:instr=" SEQ Figure \* ARABIC ">
        <w:r w:rsidR="003736DC">
          <w:rPr>
            <w:noProof/>
          </w:rPr>
          <w:t>13</w:t>
        </w:r>
      </w:fldSimple>
      <w:r w:rsidRPr="00F27118">
        <w:t>: car – yellow – 763 polys</w:t>
      </w:r>
    </w:p>
    <w:p w14:paraId="5B7025A3" w14:textId="55A89C3F" w:rsidR="00752673" w:rsidRDefault="00752673">
      <w:pPr>
        <w:pStyle w:val="Heading3"/>
      </w:pPr>
      <w:bookmarkStart w:id="27" w:name="_Toc417831408"/>
      <w:r w:rsidRPr="00752673">
        <w:lastRenderedPageBreak/>
        <w:t>Column</w:t>
      </w:r>
      <w:bookmarkEnd w:id="27"/>
    </w:p>
    <w:p w14:paraId="4851E9D1" w14:textId="77777777" w:rsidR="002F3F52" w:rsidRDefault="0083704D" w:rsidP="002F3F52">
      <w:pPr>
        <w:keepNext/>
      </w:pPr>
      <w:r>
        <w:rPr>
          <w:noProof/>
        </w:rPr>
        <w:drawing>
          <wp:inline distT="0" distB="0" distL="0" distR="0" wp14:anchorId="642E5147" wp14:editId="5FF10947">
            <wp:extent cx="4745876" cy="3278289"/>
            <wp:effectExtent l="0" t="0" r="0" b="0"/>
            <wp:docPr id="72" name="Picture 72" descr="C:\Fraps\Screenshots\Unity 2015-04-25 17-06-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Fraps\Screenshots\Unity 2015-04-25 17-06-05-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7428" cy="3279361"/>
                    </a:xfrm>
                    <a:prstGeom prst="rect">
                      <a:avLst/>
                    </a:prstGeom>
                    <a:noFill/>
                    <a:ln>
                      <a:noFill/>
                    </a:ln>
                  </pic:spPr>
                </pic:pic>
              </a:graphicData>
            </a:graphic>
          </wp:inline>
        </w:drawing>
      </w:r>
    </w:p>
    <w:p w14:paraId="4846712C" w14:textId="29085517" w:rsidR="0083704D" w:rsidRPr="0083704D" w:rsidRDefault="002F3F52" w:rsidP="002F3F52">
      <w:pPr>
        <w:pStyle w:val="Caption"/>
      </w:pPr>
      <w:r>
        <w:t xml:space="preserve">Figure </w:t>
      </w:r>
      <w:fldSimple w:instr=" SEQ Figure \* ARABIC ">
        <w:r w:rsidR="003736DC">
          <w:rPr>
            <w:noProof/>
          </w:rPr>
          <w:t>14</w:t>
        </w:r>
      </w:fldSimple>
      <w:r>
        <w:t xml:space="preserve">: </w:t>
      </w:r>
      <w:r w:rsidRPr="00E20C42">
        <w:t>Column – 287 polys</w:t>
      </w:r>
    </w:p>
    <w:p w14:paraId="0B33C097" w14:textId="68659492" w:rsidR="00752673" w:rsidRDefault="00752673">
      <w:pPr>
        <w:pStyle w:val="Heading3"/>
      </w:pPr>
      <w:bookmarkStart w:id="28" w:name="_Toc417831409"/>
      <w:r w:rsidRPr="00752673">
        <w:lastRenderedPageBreak/>
        <w:t>Display cube</w:t>
      </w:r>
      <w:bookmarkEnd w:id="28"/>
    </w:p>
    <w:p w14:paraId="32B1A54E" w14:textId="77777777" w:rsidR="002F3F52" w:rsidRDefault="009D302C" w:rsidP="002F3F52">
      <w:pPr>
        <w:keepNext/>
      </w:pPr>
      <w:r>
        <w:rPr>
          <w:noProof/>
        </w:rPr>
        <w:drawing>
          <wp:inline distT="0" distB="0" distL="0" distR="0" wp14:anchorId="10962FC1" wp14:editId="6CB2CB3D">
            <wp:extent cx="4787496" cy="3307039"/>
            <wp:effectExtent l="0" t="0" r="0" b="8255"/>
            <wp:docPr id="30" name="Picture 30" descr="C:\Fraps\Screenshots\Unity 2015-04-25 17-43-2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Fraps\Screenshots\Unity 2015-04-25 17-43-21-6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7670" cy="3307159"/>
                    </a:xfrm>
                    <a:prstGeom prst="rect">
                      <a:avLst/>
                    </a:prstGeom>
                    <a:noFill/>
                    <a:ln>
                      <a:noFill/>
                    </a:ln>
                  </pic:spPr>
                </pic:pic>
              </a:graphicData>
            </a:graphic>
          </wp:inline>
        </w:drawing>
      </w:r>
    </w:p>
    <w:p w14:paraId="0EA3EF6B" w14:textId="66998289" w:rsidR="009D302C" w:rsidRPr="009D302C" w:rsidRDefault="002F3F52" w:rsidP="002F3F52">
      <w:pPr>
        <w:pStyle w:val="Caption"/>
      </w:pPr>
      <w:r>
        <w:t xml:space="preserve">Figure </w:t>
      </w:r>
      <w:fldSimple w:instr=" SEQ Figure \* ARABIC ">
        <w:r w:rsidR="003736DC">
          <w:rPr>
            <w:noProof/>
          </w:rPr>
          <w:t>15</w:t>
        </w:r>
      </w:fldSimple>
      <w:r w:rsidRPr="0092427A">
        <w:t>: Display cube – 26 polys</w:t>
      </w:r>
    </w:p>
    <w:p w14:paraId="5900B52F" w14:textId="23AE1FC7" w:rsidR="00752673" w:rsidRDefault="00752673">
      <w:pPr>
        <w:pStyle w:val="Heading3"/>
      </w:pPr>
      <w:bookmarkStart w:id="29" w:name="_Toc417831410"/>
      <w:r w:rsidRPr="00752673">
        <w:lastRenderedPageBreak/>
        <w:t>Door</w:t>
      </w:r>
      <w:bookmarkEnd w:id="29"/>
    </w:p>
    <w:p w14:paraId="7F84D641" w14:textId="77777777" w:rsidR="002F3F52" w:rsidRDefault="00DD611B" w:rsidP="002F3F52">
      <w:pPr>
        <w:keepNext/>
      </w:pPr>
      <w:r>
        <w:rPr>
          <w:noProof/>
        </w:rPr>
        <w:drawing>
          <wp:inline distT="0" distB="0" distL="0" distR="0" wp14:anchorId="6BCEEE1C" wp14:editId="7C91A406">
            <wp:extent cx="4787496" cy="3307039"/>
            <wp:effectExtent l="0" t="0" r="0" b="8255"/>
            <wp:docPr id="31" name="Picture 31" descr="C:\Fraps\Screenshots\Unity 2015-04-25 17-43-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Fraps\Screenshots\Unity 2015-04-25 17-43-00-5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667" cy="3307157"/>
                    </a:xfrm>
                    <a:prstGeom prst="rect">
                      <a:avLst/>
                    </a:prstGeom>
                    <a:noFill/>
                    <a:ln>
                      <a:noFill/>
                    </a:ln>
                  </pic:spPr>
                </pic:pic>
              </a:graphicData>
            </a:graphic>
          </wp:inline>
        </w:drawing>
      </w:r>
    </w:p>
    <w:p w14:paraId="3DE6CBA2" w14:textId="6C3730B5" w:rsidR="00DD611B" w:rsidRPr="00DD611B" w:rsidRDefault="002F3F52" w:rsidP="002F3F52">
      <w:pPr>
        <w:pStyle w:val="Caption"/>
      </w:pPr>
      <w:r>
        <w:t xml:space="preserve">Figure </w:t>
      </w:r>
      <w:fldSimple w:instr=" SEQ Figure \* ARABIC ">
        <w:r w:rsidR="003736DC">
          <w:rPr>
            <w:noProof/>
          </w:rPr>
          <w:t>16</w:t>
        </w:r>
      </w:fldSimple>
      <w:r w:rsidRPr="00093D82">
        <w:t>: Door – 107 polys</w:t>
      </w:r>
    </w:p>
    <w:p w14:paraId="3149516B" w14:textId="10AFDA2B" w:rsidR="00752673" w:rsidRDefault="00752673">
      <w:pPr>
        <w:pStyle w:val="Heading3"/>
      </w:pPr>
      <w:bookmarkStart w:id="30" w:name="_Toc417831411"/>
      <w:r w:rsidRPr="00752673">
        <w:lastRenderedPageBreak/>
        <w:t>Fence post</w:t>
      </w:r>
      <w:bookmarkEnd w:id="30"/>
    </w:p>
    <w:p w14:paraId="1F5EFDFA" w14:textId="77777777" w:rsidR="002F3F52" w:rsidRDefault="009D302C" w:rsidP="002F3F52">
      <w:pPr>
        <w:keepNext/>
      </w:pPr>
      <w:r>
        <w:rPr>
          <w:noProof/>
        </w:rPr>
        <w:drawing>
          <wp:inline distT="0" distB="0" distL="0" distR="0" wp14:anchorId="3B13A808" wp14:editId="7C221E08">
            <wp:extent cx="4789102" cy="3308148"/>
            <wp:effectExtent l="0" t="0" r="0" b="6985"/>
            <wp:docPr id="107" name="Picture 107" descr="C:\Fraps\Screenshots\Unity 2015-04-25 16-52-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Fraps\Screenshots\Unity 2015-04-25 16-52-35-5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9275" cy="3308268"/>
                    </a:xfrm>
                    <a:prstGeom prst="rect">
                      <a:avLst/>
                    </a:prstGeom>
                    <a:noFill/>
                    <a:ln>
                      <a:noFill/>
                    </a:ln>
                  </pic:spPr>
                </pic:pic>
              </a:graphicData>
            </a:graphic>
          </wp:inline>
        </w:drawing>
      </w:r>
    </w:p>
    <w:p w14:paraId="4B1FF32D" w14:textId="58011DE9" w:rsidR="009D302C" w:rsidRPr="009D302C" w:rsidRDefault="002F3F52" w:rsidP="002F3F52">
      <w:pPr>
        <w:pStyle w:val="Caption"/>
      </w:pPr>
      <w:r>
        <w:t xml:space="preserve">Figure </w:t>
      </w:r>
      <w:fldSimple w:instr=" SEQ Figure \* ARABIC ">
        <w:r w:rsidR="003736DC">
          <w:rPr>
            <w:noProof/>
          </w:rPr>
          <w:t>17</w:t>
        </w:r>
      </w:fldSimple>
      <w:r w:rsidRPr="00C26BD2">
        <w:t>: Fence post - 28 polys</w:t>
      </w:r>
    </w:p>
    <w:p w14:paraId="36033C28" w14:textId="4CDC820E" w:rsidR="0083704D" w:rsidRDefault="0083704D">
      <w:pPr>
        <w:pStyle w:val="Heading3"/>
      </w:pPr>
      <w:bookmarkStart w:id="31" w:name="_Toc417831412"/>
      <w:r>
        <w:lastRenderedPageBreak/>
        <w:t>Gore Pile</w:t>
      </w:r>
      <w:bookmarkEnd w:id="31"/>
    </w:p>
    <w:p w14:paraId="25016141" w14:textId="77777777" w:rsidR="00DD611B" w:rsidRDefault="0083704D" w:rsidP="00DD611B">
      <w:pPr>
        <w:keepNext/>
      </w:pPr>
      <w:r>
        <w:rPr>
          <w:noProof/>
        </w:rPr>
        <w:drawing>
          <wp:inline distT="0" distB="0" distL="0" distR="0" wp14:anchorId="49F6F9A8" wp14:editId="22D490A1">
            <wp:extent cx="4956398" cy="3423710"/>
            <wp:effectExtent l="0" t="0" r="0" b="5715"/>
            <wp:docPr id="19" name="Picture 19" descr="C:\Fraps\Screenshots\Unity 2015-04-25 16-13-3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16-13-39-6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6577" cy="3423834"/>
                    </a:xfrm>
                    <a:prstGeom prst="rect">
                      <a:avLst/>
                    </a:prstGeom>
                    <a:noFill/>
                    <a:ln>
                      <a:noFill/>
                    </a:ln>
                  </pic:spPr>
                </pic:pic>
              </a:graphicData>
            </a:graphic>
          </wp:inline>
        </w:drawing>
      </w:r>
    </w:p>
    <w:p w14:paraId="3527A472" w14:textId="23C7047D" w:rsidR="0083704D" w:rsidRPr="0083704D" w:rsidRDefault="00DD611B" w:rsidP="00DD611B">
      <w:pPr>
        <w:pStyle w:val="Caption"/>
      </w:pPr>
      <w:r>
        <w:t xml:space="preserve">Figure </w:t>
      </w:r>
      <w:fldSimple w:instr=" SEQ Figure \* ARABIC ">
        <w:r w:rsidR="003736DC">
          <w:rPr>
            <w:noProof/>
          </w:rPr>
          <w:t>18</w:t>
        </w:r>
      </w:fldSimple>
      <w:r>
        <w:rPr>
          <w:noProof/>
        </w:rPr>
        <w:t>:</w:t>
      </w:r>
      <w:r w:rsidRPr="00D250C0">
        <w:rPr>
          <w:noProof/>
        </w:rPr>
        <w:t xml:space="preserve"> Various gore piles - 490 polys each.</w:t>
      </w:r>
    </w:p>
    <w:p w14:paraId="6072DB06" w14:textId="797A5F6D" w:rsidR="00752673" w:rsidRDefault="00752673">
      <w:pPr>
        <w:pStyle w:val="Heading3"/>
      </w:pPr>
      <w:bookmarkStart w:id="32" w:name="_Toc417831413"/>
      <w:r w:rsidRPr="00752673">
        <w:lastRenderedPageBreak/>
        <w:t>Grenade from the future</w:t>
      </w:r>
      <w:bookmarkEnd w:id="32"/>
    </w:p>
    <w:p w14:paraId="421BD07A" w14:textId="77777777" w:rsidR="002F3F52" w:rsidRDefault="000955FC" w:rsidP="002F3F52">
      <w:pPr>
        <w:keepNext/>
      </w:pPr>
      <w:r>
        <w:rPr>
          <w:noProof/>
        </w:rPr>
        <w:drawing>
          <wp:inline distT="0" distB="0" distL="0" distR="0" wp14:anchorId="47CDEBDC" wp14:editId="041C9A77">
            <wp:extent cx="2560320" cy="2104358"/>
            <wp:effectExtent l="0" t="0" r="0" b="0"/>
            <wp:docPr id="98" name="Picture 98" descr="C:\Fraps\Screenshots\Unity 2015-04-25 16-54-3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Fraps\Screenshots\Unity 2015-04-25 16-54-36-67.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5035" t="20788" r="21217" b="15260"/>
                    <a:stretch/>
                  </pic:blipFill>
                  <pic:spPr bwMode="auto">
                    <a:xfrm>
                      <a:off x="0" y="0"/>
                      <a:ext cx="2574141" cy="2115718"/>
                    </a:xfrm>
                    <a:prstGeom prst="rect">
                      <a:avLst/>
                    </a:prstGeom>
                    <a:noFill/>
                    <a:ln>
                      <a:noFill/>
                    </a:ln>
                    <a:extLst>
                      <a:ext uri="{53640926-AAD7-44D8-BBD7-CCE9431645EC}">
                        <a14:shadowObscured xmlns:a14="http://schemas.microsoft.com/office/drawing/2010/main"/>
                      </a:ext>
                    </a:extLst>
                  </pic:spPr>
                </pic:pic>
              </a:graphicData>
            </a:graphic>
          </wp:inline>
        </w:drawing>
      </w:r>
    </w:p>
    <w:p w14:paraId="47398DC1" w14:textId="1DD9B59A" w:rsidR="000955FC" w:rsidRPr="000955FC" w:rsidRDefault="002F3F52" w:rsidP="002F3F52">
      <w:pPr>
        <w:pStyle w:val="Caption"/>
      </w:pPr>
      <w:r>
        <w:t xml:space="preserve">Figure </w:t>
      </w:r>
      <w:fldSimple w:instr=" SEQ Figure \* ARABIC ">
        <w:r w:rsidR="003736DC">
          <w:rPr>
            <w:noProof/>
          </w:rPr>
          <w:t>19</w:t>
        </w:r>
      </w:fldSimple>
      <w:r w:rsidRPr="00C134A3">
        <w:t>: Grenade from the future – 268 polys</w:t>
      </w:r>
    </w:p>
    <w:p w14:paraId="1F0D689C" w14:textId="4AF9C233" w:rsidR="00752673" w:rsidRDefault="00752673">
      <w:pPr>
        <w:pStyle w:val="Heading3"/>
      </w:pPr>
      <w:bookmarkStart w:id="33" w:name="_Toc417831414"/>
      <w:r w:rsidRPr="00752673">
        <w:t>Guillotine</w:t>
      </w:r>
      <w:bookmarkEnd w:id="33"/>
    </w:p>
    <w:p w14:paraId="0E10F481" w14:textId="77777777" w:rsidR="002F3F52" w:rsidRDefault="000955FC" w:rsidP="002F3F52">
      <w:pPr>
        <w:keepNext/>
      </w:pPr>
      <w:r>
        <w:rPr>
          <w:noProof/>
        </w:rPr>
        <w:drawing>
          <wp:inline distT="0" distB="0" distL="0" distR="0" wp14:anchorId="510CB00B" wp14:editId="07349DD7">
            <wp:extent cx="2835479" cy="2286000"/>
            <wp:effectExtent l="0" t="0" r="3175" b="0"/>
            <wp:docPr id="37" name="Picture 37" descr="C:\Fraps\Screenshots\Unity 2015-04-25 17-41-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Fraps\Screenshots\Unity 2015-04-25 17-41-09-05.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7843" t="12506" r="12627" b="18013"/>
                    <a:stretch/>
                  </pic:blipFill>
                  <pic:spPr bwMode="auto">
                    <a:xfrm>
                      <a:off x="0" y="0"/>
                      <a:ext cx="2862029" cy="2307405"/>
                    </a:xfrm>
                    <a:prstGeom prst="rect">
                      <a:avLst/>
                    </a:prstGeom>
                    <a:noFill/>
                    <a:ln>
                      <a:noFill/>
                    </a:ln>
                    <a:extLst>
                      <a:ext uri="{53640926-AAD7-44D8-BBD7-CCE9431645EC}">
                        <a14:shadowObscured xmlns:a14="http://schemas.microsoft.com/office/drawing/2010/main"/>
                      </a:ext>
                    </a:extLst>
                  </pic:spPr>
                </pic:pic>
              </a:graphicData>
            </a:graphic>
          </wp:inline>
        </w:drawing>
      </w:r>
    </w:p>
    <w:p w14:paraId="7B98FD1F" w14:textId="6A2DE4AE" w:rsidR="000955FC" w:rsidRPr="000955FC" w:rsidRDefault="002F3F52" w:rsidP="002F3F52">
      <w:pPr>
        <w:pStyle w:val="Caption"/>
      </w:pPr>
      <w:r>
        <w:t xml:space="preserve">Figure </w:t>
      </w:r>
      <w:fldSimple w:instr=" SEQ Figure \* ARABIC ">
        <w:r w:rsidR="003736DC">
          <w:rPr>
            <w:noProof/>
          </w:rPr>
          <w:t>20</w:t>
        </w:r>
      </w:fldSimple>
      <w:r w:rsidRPr="005729A7">
        <w:t>: Guillotine – 196 polys</w:t>
      </w:r>
    </w:p>
    <w:p w14:paraId="5F0C5281" w14:textId="77777777" w:rsidR="00752673" w:rsidRDefault="00752673" w:rsidP="00752673">
      <w:pPr>
        <w:pStyle w:val="Heading3"/>
      </w:pPr>
      <w:bookmarkStart w:id="34" w:name="_Toc417831415"/>
      <w:r w:rsidRPr="00752673">
        <w:lastRenderedPageBreak/>
        <w:t>Human</w:t>
      </w:r>
      <w:r>
        <w:t xml:space="preserve"> Female</w:t>
      </w:r>
      <w:r w:rsidRPr="00752673">
        <w:t xml:space="preserve"> civilian - All variants</w:t>
      </w:r>
      <w:bookmarkEnd w:id="34"/>
    </w:p>
    <w:p w14:paraId="2B754DD1" w14:textId="77777777" w:rsidR="002F3F52" w:rsidRDefault="0083704D" w:rsidP="002F3F52">
      <w:pPr>
        <w:keepNext/>
      </w:pPr>
      <w:r>
        <w:rPr>
          <w:noProof/>
        </w:rPr>
        <w:drawing>
          <wp:inline distT="0" distB="0" distL="0" distR="0" wp14:anchorId="0C3C79BF" wp14:editId="172700C1">
            <wp:extent cx="3108987" cy="2147582"/>
            <wp:effectExtent l="0" t="0" r="0" b="5080"/>
            <wp:docPr id="21" name="Picture 21" descr="C:\Fraps\Screenshots\Unity 2015-04-25 16-12-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raps\Screenshots\Unity 2015-04-25 16-12-52-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0687" cy="2148756"/>
                    </a:xfrm>
                    <a:prstGeom prst="rect">
                      <a:avLst/>
                    </a:prstGeom>
                    <a:noFill/>
                    <a:ln>
                      <a:noFill/>
                    </a:ln>
                  </pic:spPr>
                </pic:pic>
              </a:graphicData>
            </a:graphic>
          </wp:inline>
        </w:drawing>
      </w:r>
    </w:p>
    <w:p w14:paraId="73873BCE" w14:textId="11FF71D3" w:rsidR="0083704D" w:rsidRPr="0083704D" w:rsidRDefault="002F3F52" w:rsidP="002F3F52">
      <w:pPr>
        <w:pStyle w:val="Caption"/>
      </w:pPr>
      <w:r>
        <w:t xml:space="preserve">Figure </w:t>
      </w:r>
      <w:fldSimple w:instr=" SEQ Figure \* ARABIC ">
        <w:r w:rsidR="003736DC">
          <w:rPr>
            <w:noProof/>
          </w:rPr>
          <w:t>21</w:t>
        </w:r>
      </w:fldSimple>
      <w:r w:rsidRPr="0087273A">
        <w:t>: Female Human civilian - All variants – 660 polys each</w:t>
      </w:r>
    </w:p>
    <w:p w14:paraId="479E00B6" w14:textId="77777777" w:rsidR="00752673" w:rsidRDefault="00752673" w:rsidP="00752673">
      <w:pPr>
        <w:pStyle w:val="Heading3"/>
      </w:pPr>
      <w:bookmarkStart w:id="35" w:name="_Toc417831416"/>
      <w:r w:rsidRPr="00752673">
        <w:t>Human Male Civilian - All variants</w:t>
      </w:r>
      <w:bookmarkEnd w:id="35"/>
    </w:p>
    <w:p w14:paraId="6C11C5C8" w14:textId="77777777" w:rsidR="002F3F52" w:rsidRDefault="002F3F52" w:rsidP="002F3F52">
      <w:pPr>
        <w:keepNext/>
      </w:pPr>
      <w:r>
        <w:rPr>
          <w:noProof/>
        </w:rPr>
        <w:drawing>
          <wp:inline distT="0" distB="0" distL="0" distR="0" wp14:anchorId="4721B916" wp14:editId="445311DA">
            <wp:extent cx="3112315" cy="2146201"/>
            <wp:effectExtent l="0" t="0" r="0" b="6985"/>
            <wp:docPr id="4" name="Picture 4" descr="C:\Fraps\Screenshots\Unity 2015-04-25 16-06-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raps\Screenshots\Unity 2015-04-25 16-06-34-9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3179" cy="2146796"/>
                    </a:xfrm>
                    <a:prstGeom prst="rect">
                      <a:avLst/>
                    </a:prstGeom>
                    <a:noFill/>
                    <a:ln>
                      <a:noFill/>
                    </a:ln>
                  </pic:spPr>
                </pic:pic>
              </a:graphicData>
            </a:graphic>
          </wp:inline>
        </w:drawing>
      </w:r>
    </w:p>
    <w:p w14:paraId="17D6FB16" w14:textId="79E4B03E" w:rsidR="002F3F52" w:rsidRPr="002F3F52" w:rsidRDefault="002F3F52" w:rsidP="002F3F52">
      <w:pPr>
        <w:pStyle w:val="Caption"/>
      </w:pPr>
      <w:r>
        <w:t xml:space="preserve">Figure </w:t>
      </w:r>
      <w:fldSimple w:instr=" SEQ Figure \* ARABIC ">
        <w:r w:rsidR="003736DC">
          <w:rPr>
            <w:noProof/>
          </w:rPr>
          <w:t>22</w:t>
        </w:r>
      </w:fldSimple>
      <w:r w:rsidRPr="00F374B6">
        <w:t xml:space="preserve">: Human Male Civilian - All variants </w:t>
      </w:r>
      <w:proofErr w:type="gramStart"/>
      <w:r w:rsidRPr="00F374B6">
        <w:t>-  642</w:t>
      </w:r>
      <w:proofErr w:type="gramEnd"/>
      <w:r w:rsidRPr="00F374B6">
        <w:t xml:space="preserve"> polys each</w:t>
      </w:r>
    </w:p>
    <w:p w14:paraId="3F724D54" w14:textId="6099079B" w:rsidR="00752673" w:rsidRDefault="00752673">
      <w:pPr>
        <w:pStyle w:val="Heading3"/>
      </w:pPr>
      <w:bookmarkStart w:id="36" w:name="_Toc417831417"/>
      <w:r w:rsidRPr="00752673">
        <w:lastRenderedPageBreak/>
        <w:t>Jet engine</w:t>
      </w:r>
      <w:bookmarkEnd w:id="36"/>
    </w:p>
    <w:p w14:paraId="0AF191DF" w14:textId="77777777" w:rsidR="002F3F52" w:rsidRDefault="000955FC" w:rsidP="002F3F52">
      <w:pPr>
        <w:keepNext/>
      </w:pPr>
      <w:r>
        <w:rPr>
          <w:noProof/>
        </w:rPr>
        <w:drawing>
          <wp:inline distT="0" distB="0" distL="0" distR="0" wp14:anchorId="1014C3FC" wp14:editId="2D00140E">
            <wp:extent cx="3156493" cy="2155971"/>
            <wp:effectExtent l="0" t="0" r="6350" b="0"/>
            <wp:docPr id="32" name="Picture 32" descr="C:\Fraps\Screenshots\Unity 2015-04-25 17-42-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Fraps\Screenshots\Unity 2015-04-25 17-42-35-40.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3185" t="11263" r="9410" b="11263"/>
                    <a:stretch/>
                  </pic:blipFill>
                  <pic:spPr bwMode="auto">
                    <a:xfrm>
                      <a:off x="0" y="0"/>
                      <a:ext cx="3164762" cy="2161619"/>
                    </a:xfrm>
                    <a:prstGeom prst="rect">
                      <a:avLst/>
                    </a:prstGeom>
                    <a:noFill/>
                    <a:ln>
                      <a:noFill/>
                    </a:ln>
                    <a:extLst>
                      <a:ext uri="{53640926-AAD7-44D8-BBD7-CCE9431645EC}">
                        <a14:shadowObscured xmlns:a14="http://schemas.microsoft.com/office/drawing/2010/main"/>
                      </a:ext>
                    </a:extLst>
                  </pic:spPr>
                </pic:pic>
              </a:graphicData>
            </a:graphic>
          </wp:inline>
        </w:drawing>
      </w:r>
    </w:p>
    <w:p w14:paraId="01D6A563" w14:textId="3F2052D3" w:rsidR="000955FC" w:rsidRPr="000955FC" w:rsidRDefault="002F3F52" w:rsidP="002F3F52">
      <w:pPr>
        <w:pStyle w:val="Caption"/>
      </w:pPr>
      <w:r>
        <w:t xml:space="preserve">Figure </w:t>
      </w:r>
      <w:fldSimple w:instr=" SEQ Figure \* ARABIC ">
        <w:r w:rsidR="003736DC">
          <w:rPr>
            <w:noProof/>
          </w:rPr>
          <w:t>23</w:t>
        </w:r>
      </w:fldSimple>
      <w:r w:rsidRPr="006B310F">
        <w:t>: Jet engine – 140 polys</w:t>
      </w:r>
    </w:p>
    <w:p w14:paraId="6302C2E5" w14:textId="77777777" w:rsidR="00752673" w:rsidRDefault="00752673" w:rsidP="00752673">
      <w:pPr>
        <w:pStyle w:val="Heading3"/>
      </w:pPr>
      <w:bookmarkStart w:id="37" w:name="_Toc417831418"/>
      <w:r>
        <w:t>Jousting lance</w:t>
      </w:r>
      <w:bookmarkEnd w:id="37"/>
    </w:p>
    <w:p w14:paraId="5143B868" w14:textId="77777777" w:rsidR="002F3F52" w:rsidRDefault="000955FC" w:rsidP="002F3F52">
      <w:pPr>
        <w:keepNext/>
      </w:pPr>
      <w:r>
        <w:rPr>
          <w:noProof/>
        </w:rPr>
        <w:drawing>
          <wp:inline distT="0" distB="0" distL="0" distR="0" wp14:anchorId="518EAF05" wp14:editId="39C1C773">
            <wp:extent cx="3313651" cy="1548043"/>
            <wp:effectExtent l="0" t="0" r="1270" b="0"/>
            <wp:docPr id="45" name="Picture 45" descr="C:\Fraps\Screenshots\Unity 2015-04-25 17-38-3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Fraps\Screenshots\Unity 2015-04-25 17-38-30-9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622" t="12550" r="14235" b="29144"/>
                    <a:stretch/>
                  </pic:blipFill>
                  <pic:spPr bwMode="auto">
                    <a:xfrm>
                      <a:off x="0" y="0"/>
                      <a:ext cx="3326372" cy="1553986"/>
                    </a:xfrm>
                    <a:prstGeom prst="rect">
                      <a:avLst/>
                    </a:prstGeom>
                    <a:noFill/>
                    <a:ln>
                      <a:noFill/>
                    </a:ln>
                    <a:extLst>
                      <a:ext uri="{53640926-AAD7-44D8-BBD7-CCE9431645EC}">
                        <a14:shadowObscured xmlns:a14="http://schemas.microsoft.com/office/drawing/2010/main"/>
                      </a:ext>
                    </a:extLst>
                  </pic:spPr>
                </pic:pic>
              </a:graphicData>
            </a:graphic>
          </wp:inline>
        </w:drawing>
      </w:r>
    </w:p>
    <w:p w14:paraId="4EB5AFC7" w14:textId="4F61284A" w:rsidR="000955FC" w:rsidRPr="000955FC" w:rsidRDefault="002F3F52" w:rsidP="002F3F52">
      <w:pPr>
        <w:pStyle w:val="Caption"/>
      </w:pPr>
      <w:r>
        <w:t xml:space="preserve">Figure </w:t>
      </w:r>
      <w:fldSimple w:instr=" SEQ Figure \* ARABIC ">
        <w:r w:rsidR="003736DC">
          <w:rPr>
            <w:noProof/>
          </w:rPr>
          <w:t>24</w:t>
        </w:r>
      </w:fldSimple>
      <w:r w:rsidRPr="00A61093">
        <w:t>: Jousting lance – 41 polys</w:t>
      </w:r>
    </w:p>
    <w:p w14:paraId="1F561D3A" w14:textId="76CF3A31" w:rsidR="00752673" w:rsidRDefault="00752673" w:rsidP="00752673">
      <w:pPr>
        <w:pStyle w:val="Heading3"/>
      </w:pPr>
      <w:bookmarkStart w:id="38" w:name="_Toc417831419"/>
      <w:proofErr w:type="spellStart"/>
      <w:r w:rsidRPr="00752673">
        <w:lastRenderedPageBreak/>
        <w:t>Kesh</w:t>
      </w:r>
      <w:proofErr w:type="spellEnd"/>
      <w:r w:rsidRPr="00752673">
        <w:t xml:space="preserve"> exhibit left</w:t>
      </w:r>
      <w:bookmarkEnd w:id="38"/>
    </w:p>
    <w:p w14:paraId="4B0F6835" w14:textId="77777777" w:rsidR="002F3F52" w:rsidRDefault="000955FC" w:rsidP="002F3F52">
      <w:pPr>
        <w:keepNext/>
      </w:pPr>
      <w:r>
        <w:rPr>
          <w:noProof/>
        </w:rPr>
        <w:drawing>
          <wp:inline distT="0" distB="0" distL="0" distR="0" wp14:anchorId="0125DEFD" wp14:editId="41BC7E1C">
            <wp:extent cx="2231471" cy="2304586"/>
            <wp:effectExtent l="0" t="0" r="0" b="635"/>
            <wp:docPr id="39" name="Picture 39" descr="C:\Fraps\Screenshots\Unity 2015-04-25 17-40-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Fraps\Screenshots\Unity 2015-04-25 17-40-29-04.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6559" t="924" r="16559" b="924"/>
                    <a:stretch/>
                  </pic:blipFill>
                  <pic:spPr bwMode="auto">
                    <a:xfrm>
                      <a:off x="0" y="0"/>
                      <a:ext cx="2241949" cy="2315407"/>
                    </a:xfrm>
                    <a:prstGeom prst="rect">
                      <a:avLst/>
                    </a:prstGeom>
                    <a:noFill/>
                    <a:ln>
                      <a:noFill/>
                    </a:ln>
                    <a:extLst>
                      <a:ext uri="{53640926-AAD7-44D8-BBD7-CCE9431645EC}">
                        <a14:shadowObscured xmlns:a14="http://schemas.microsoft.com/office/drawing/2010/main"/>
                      </a:ext>
                    </a:extLst>
                  </pic:spPr>
                </pic:pic>
              </a:graphicData>
            </a:graphic>
          </wp:inline>
        </w:drawing>
      </w:r>
    </w:p>
    <w:p w14:paraId="24329200" w14:textId="6426CCF5" w:rsidR="000955FC" w:rsidRPr="000955FC" w:rsidRDefault="002F3F52" w:rsidP="002F3F52">
      <w:pPr>
        <w:pStyle w:val="Caption"/>
      </w:pPr>
      <w:r>
        <w:t xml:space="preserve">Figure </w:t>
      </w:r>
      <w:fldSimple w:instr=" SEQ Figure \* ARABIC ">
        <w:r w:rsidR="003736DC">
          <w:rPr>
            <w:noProof/>
          </w:rPr>
          <w:t>25</w:t>
        </w:r>
      </w:fldSimple>
      <w:r w:rsidRPr="00AA07E0">
        <w:t xml:space="preserve">: </w:t>
      </w:r>
      <w:proofErr w:type="spellStart"/>
      <w:r w:rsidRPr="00AA07E0">
        <w:t>Kesh</w:t>
      </w:r>
      <w:proofErr w:type="spellEnd"/>
      <w:r w:rsidRPr="00AA07E0">
        <w:t xml:space="preserve"> exhibit left – 99 polys</w:t>
      </w:r>
    </w:p>
    <w:p w14:paraId="612606CC" w14:textId="09C1D95F" w:rsidR="00752673" w:rsidRDefault="00752673">
      <w:pPr>
        <w:pStyle w:val="Heading3"/>
      </w:pPr>
      <w:bookmarkStart w:id="39" w:name="_Toc417831420"/>
      <w:proofErr w:type="spellStart"/>
      <w:r w:rsidRPr="00752673">
        <w:t>Kesh's</w:t>
      </w:r>
      <w:proofErr w:type="spellEnd"/>
      <w:r w:rsidRPr="00752673">
        <w:t xml:space="preserve"> exhibit forward</w:t>
      </w:r>
      <w:bookmarkEnd w:id="39"/>
    </w:p>
    <w:p w14:paraId="197B4C1D" w14:textId="77777777" w:rsidR="002F3F52" w:rsidRDefault="009D302C" w:rsidP="002F3F52">
      <w:pPr>
        <w:keepNext/>
      </w:pPr>
      <w:r>
        <w:rPr>
          <w:noProof/>
        </w:rPr>
        <w:drawing>
          <wp:inline distT="0" distB="0" distL="0" distR="0" wp14:anchorId="2962FC25" wp14:editId="436C0FCE">
            <wp:extent cx="2289810" cy="2651760"/>
            <wp:effectExtent l="0" t="0" r="0" b="0"/>
            <wp:docPr id="41" name="Picture 41" descr="C:\Fraps\Screenshots\Unity 2015-04-25 17-39-5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Fraps\Screenshots\Unity 2015-04-25 17-39-59-96.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27933" t="18088" r="24121" b="1532"/>
                    <a:stretch/>
                  </pic:blipFill>
                  <pic:spPr bwMode="auto">
                    <a:xfrm>
                      <a:off x="0" y="0"/>
                      <a:ext cx="2300284" cy="2663890"/>
                    </a:xfrm>
                    <a:prstGeom prst="rect">
                      <a:avLst/>
                    </a:prstGeom>
                    <a:noFill/>
                    <a:ln>
                      <a:noFill/>
                    </a:ln>
                    <a:extLst>
                      <a:ext uri="{53640926-AAD7-44D8-BBD7-CCE9431645EC}">
                        <a14:shadowObscured xmlns:a14="http://schemas.microsoft.com/office/drawing/2010/main"/>
                      </a:ext>
                    </a:extLst>
                  </pic:spPr>
                </pic:pic>
              </a:graphicData>
            </a:graphic>
          </wp:inline>
        </w:drawing>
      </w:r>
    </w:p>
    <w:p w14:paraId="485A4233" w14:textId="39B2324D" w:rsidR="009D302C" w:rsidRPr="009D302C" w:rsidRDefault="002F3F52" w:rsidP="002F3F52">
      <w:pPr>
        <w:pStyle w:val="Caption"/>
      </w:pPr>
      <w:r>
        <w:t xml:space="preserve">Figure </w:t>
      </w:r>
      <w:fldSimple w:instr=" SEQ Figure \* ARABIC ">
        <w:r w:rsidR="003736DC">
          <w:rPr>
            <w:noProof/>
          </w:rPr>
          <w:t>26</w:t>
        </w:r>
      </w:fldSimple>
      <w:r w:rsidRPr="005A0182">
        <w:t xml:space="preserve">: </w:t>
      </w:r>
      <w:proofErr w:type="spellStart"/>
      <w:r w:rsidRPr="005A0182">
        <w:t>Kesh's</w:t>
      </w:r>
      <w:proofErr w:type="spellEnd"/>
      <w:r w:rsidRPr="005A0182">
        <w:t xml:space="preserve"> exhibit forward – 99 polys</w:t>
      </w:r>
    </w:p>
    <w:p w14:paraId="15AE775E" w14:textId="45BED35C" w:rsidR="00752673" w:rsidRDefault="00752673">
      <w:pPr>
        <w:pStyle w:val="Heading3"/>
      </w:pPr>
      <w:bookmarkStart w:id="40" w:name="_Toc417831421"/>
      <w:proofErr w:type="spellStart"/>
      <w:r w:rsidRPr="00752673">
        <w:lastRenderedPageBreak/>
        <w:t>Kesh's</w:t>
      </w:r>
      <w:proofErr w:type="spellEnd"/>
      <w:r w:rsidRPr="00752673">
        <w:t xml:space="preserve"> exhibit </w:t>
      </w:r>
      <w:r>
        <w:t>Right</w:t>
      </w:r>
      <w:bookmarkEnd w:id="40"/>
    </w:p>
    <w:p w14:paraId="59D3D8B3" w14:textId="77777777" w:rsidR="002F3F52" w:rsidRDefault="009D302C" w:rsidP="002F3F52">
      <w:pPr>
        <w:keepNext/>
      </w:pPr>
      <w:r>
        <w:rPr>
          <w:noProof/>
        </w:rPr>
        <w:drawing>
          <wp:inline distT="0" distB="0" distL="0" distR="0" wp14:anchorId="0B4B5F88" wp14:editId="4BA97C50">
            <wp:extent cx="1518407" cy="2380271"/>
            <wp:effectExtent l="0" t="0" r="5715" b="1270"/>
            <wp:docPr id="40" name="Picture 40" descr="C:\Fraps\Screenshots\Unity 2015-04-25 17-40-1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Fraps\Screenshots\Unity 2015-04-25 17-40-11-36.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33678" r="22260"/>
                    <a:stretch/>
                  </pic:blipFill>
                  <pic:spPr bwMode="auto">
                    <a:xfrm>
                      <a:off x="0" y="0"/>
                      <a:ext cx="1528703" cy="2396412"/>
                    </a:xfrm>
                    <a:prstGeom prst="rect">
                      <a:avLst/>
                    </a:prstGeom>
                    <a:noFill/>
                    <a:ln>
                      <a:noFill/>
                    </a:ln>
                    <a:extLst>
                      <a:ext uri="{53640926-AAD7-44D8-BBD7-CCE9431645EC}">
                        <a14:shadowObscured xmlns:a14="http://schemas.microsoft.com/office/drawing/2010/main"/>
                      </a:ext>
                    </a:extLst>
                  </pic:spPr>
                </pic:pic>
              </a:graphicData>
            </a:graphic>
          </wp:inline>
        </w:drawing>
      </w:r>
    </w:p>
    <w:p w14:paraId="7B0AF18E" w14:textId="602B870E" w:rsidR="009D302C" w:rsidRPr="009D302C" w:rsidRDefault="002F3F52" w:rsidP="002F3F52">
      <w:pPr>
        <w:pStyle w:val="Caption"/>
      </w:pPr>
      <w:r>
        <w:t xml:space="preserve">Figure </w:t>
      </w:r>
      <w:fldSimple w:instr=" SEQ Figure \* ARABIC ">
        <w:r w:rsidR="003736DC">
          <w:rPr>
            <w:noProof/>
          </w:rPr>
          <w:t>27</w:t>
        </w:r>
      </w:fldSimple>
      <w:r w:rsidRPr="0037389E">
        <w:t xml:space="preserve">: </w:t>
      </w:r>
      <w:proofErr w:type="spellStart"/>
      <w:r w:rsidRPr="0037389E">
        <w:t>Kesh's</w:t>
      </w:r>
      <w:proofErr w:type="spellEnd"/>
      <w:r w:rsidRPr="0037389E">
        <w:t xml:space="preserve"> exhibit </w:t>
      </w:r>
      <w:r>
        <w:t>right</w:t>
      </w:r>
      <w:r w:rsidRPr="0037389E">
        <w:t xml:space="preserve"> – 99 polys</w:t>
      </w:r>
    </w:p>
    <w:p w14:paraId="3B0A5011" w14:textId="64A6D604" w:rsidR="00752673" w:rsidRDefault="00752673">
      <w:pPr>
        <w:pStyle w:val="Heading3"/>
      </w:pPr>
      <w:bookmarkStart w:id="41" w:name="_Toc417831422"/>
      <w:proofErr w:type="spellStart"/>
      <w:r w:rsidRPr="00752673">
        <w:lastRenderedPageBreak/>
        <w:t>Kesh's</w:t>
      </w:r>
      <w:proofErr w:type="spellEnd"/>
      <w:r w:rsidRPr="00752673">
        <w:t xml:space="preserve"> mace</w:t>
      </w:r>
      <w:bookmarkEnd w:id="41"/>
    </w:p>
    <w:p w14:paraId="649910E8" w14:textId="77777777" w:rsidR="002F3F52" w:rsidRDefault="000955FC" w:rsidP="002F3F52">
      <w:pPr>
        <w:keepNext/>
      </w:pPr>
      <w:r>
        <w:rPr>
          <w:noProof/>
        </w:rPr>
        <w:drawing>
          <wp:inline distT="0" distB="0" distL="0" distR="0" wp14:anchorId="3078AE7A" wp14:editId="23FA358D">
            <wp:extent cx="2541864" cy="4047559"/>
            <wp:effectExtent l="0" t="0" r="0" b="0"/>
            <wp:docPr id="38" name="Picture 38" descr="C:\Fraps\Screenshots\Unity 2015-04-25 17-40-5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Fraps\Screenshots\Unity 2015-04-25 17-40-50-8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804" t="9911" r="33804" b="15420"/>
                    <a:stretch/>
                  </pic:blipFill>
                  <pic:spPr bwMode="auto">
                    <a:xfrm>
                      <a:off x="0" y="0"/>
                      <a:ext cx="2554280" cy="4067329"/>
                    </a:xfrm>
                    <a:prstGeom prst="rect">
                      <a:avLst/>
                    </a:prstGeom>
                    <a:noFill/>
                    <a:ln>
                      <a:noFill/>
                    </a:ln>
                    <a:extLst>
                      <a:ext uri="{53640926-AAD7-44D8-BBD7-CCE9431645EC}">
                        <a14:shadowObscured xmlns:a14="http://schemas.microsoft.com/office/drawing/2010/main"/>
                      </a:ext>
                    </a:extLst>
                  </pic:spPr>
                </pic:pic>
              </a:graphicData>
            </a:graphic>
          </wp:inline>
        </w:drawing>
      </w:r>
    </w:p>
    <w:p w14:paraId="1495B95F" w14:textId="68C1F153" w:rsidR="000955FC" w:rsidRPr="000955FC" w:rsidRDefault="002F3F52" w:rsidP="002F3F52">
      <w:pPr>
        <w:pStyle w:val="Caption"/>
      </w:pPr>
      <w:r>
        <w:t xml:space="preserve">Figure </w:t>
      </w:r>
      <w:fldSimple w:instr=" SEQ Figure \* ARABIC ">
        <w:r w:rsidR="003736DC">
          <w:rPr>
            <w:noProof/>
          </w:rPr>
          <w:t>28</w:t>
        </w:r>
      </w:fldSimple>
      <w:r w:rsidRPr="00752EA5">
        <w:t xml:space="preserve">: </w:t>
      </w:r>
      <w:proofErr w:type="spellStart"/>
      <w:r w:rsidRPr="00752EA5">
        <w:t>Kesh's</w:t>
      </w:r>
      <w:proofErr w:type="spellEnd"/>
      <w:r w:rsidRPr="00752EA5">
        <w:t xml:space="preserve"> mace – 1435 polys</w:t>
      </w:r>
    </w:p>
    <w:p w14:paraId="7240CD21" w14:textId="42D56C9D" w:rsidR="00752673" w:rsidRDefault="00752673">
      <w:pPr>
        <w:pStyle w:val="Heading3"/>
      </w:pPr>
      <w:bookmarkStart w:id="42" w:name="_Toc417831423"/>
      <w:proofErr w:type="spellStart"/>
      <w:r w:rsidRPr="00752673">
        <w:lastRenderedPageBreak/>
        <w:t>Kesh's</w:t>
      </w:r>
      <w:proofErr w:type="spellEnd"/>
      <w:r w:rsidRPr="00752673">
        <w:t xml:space="preserve"> staff</w:t>
      </w:r>
      <w:bookmarkEnd w:id="42"/>
    </w:p>
    <w:p w14:paraId="2CA2173D" w14:textId="77777777" w:rsidR="002F3F52" w:rsidRDefault="000955FC" w:rsidP="002F3F52">
      <w:pPr>
        <w:keepNext/>
      </w:pPr>
      <w:r>
        <w:rPr>
          <w:noProof/>
        </w:rPr>
        <w:drawing>
          <wp:inline distT="0" distB="0" distL="0" distR="0" wp14:anchorId="07744809" wp14:editId="4860D210">
            <wp:extent cx="5512649" cy="1795244"/>
            <wp:effectExtent l="0" t="0" r="0" b="0"/>
            <wp:docPr id="42" name="Picture 42" descr="C:\Fraps\Screenshots\Unity 2015-04-25 17-39-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Fraps\Screenshots\Unity 2015-04-25 17-39-39-96.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23657" b="29201"/>
                    <a:stretch/>
                  </pic:blipFill>
                  <pic:spPr bwMode="auto">
                    <a:xfrm>
                      <a:off x="0" y="0"/>
                      <a:ext cx="5523579" cy="1798803"/>
                    </a:xfrm>
                    <a:prstGeom prst="rect">
                      <a:avLst/>
                    </a:prstGeom>
                    <a:noFill/>
                    <a:ln>
                      <a:noFill/>
                    </a:ln>
                    <a:extLst>
                      <a:ext uri="{53640926-AAD7-44D8-BBD7-CCE9431645EC}">
                        <a14:shadowObscured xmlns:a14="http://schemas.microsoft.com/office/drawing/2010/main"/>
                      </a:ext>
                    </a:extLst>
                  </pic:spPr>
                </pic:pic>
              </a:graphicData>
            </a:graphic>
          </wp:inline>
        </w:drawing>
      </w:r>
    </w:p>
    <w:p w14:paraId="677BE35D" w14:textId="5DCB40F8" w:rsidR="000955FC" w:rsidRPr="000955FC" w:rsidRDefault="002F3F52" w:rsidP="002F3F52">
      <w:pPr>
        <w:pStyle w:val="Caption"/>
      </w:pPr>
      <w:r>
        <w:t xml:space="preserve">Figure </w:t>
      </w:r>
      <w:fldSimple w:instr=" SEQ Figure \* ARABIC ">
        <w:r w:rsidR="003736DC">
          <w:rPr>
            <w:noProof/>
          </w:rPr>
          <w:t>29</w:t>
        </w:r>
      </w:fldSimple>
      <w:r w:rsidRPr="00AD2F46">
        <w:t xml:space="preserve">: </w:t>
      </w:r>
      <w:proofErr w:type="spellStart"/>
      <w:r w:rsidRPr="00AD2F46">
        <w:t>Kesh's</w:t>
      </w:r>
      <w:proofErr w:type="spellEnd"/>
      <w:r w:rsidRPr="00AD2F46">
        <w:t xml:space="preserve"> staff – 496 polys</w:t>
      </w:r>
    </w:p>
    <w:p w14:paraId="3337799A" w14:textId="4667CACB" w:rsidR="00752673" w:rsidRDefault="00752673">
      <w:pPr>
        <w:pStyle w:val="Heading3"/>
      </w:pPr>
      <w:bookmarkStart w:id="43" w:name="_Toc417831424"/>
      <w:proofErr w:type="spellStart"/>
      <w:r w:rsidRPr="00752673">
        <w:t>Kesh's</w:t>
      </w:r>
      <w:proofErr w:type="spellEnd"/>
      <w:r w:rsidRPr="00752673">
        <w:t xml:space="preserve"> sword</w:t>
      </w:r>
      <w:bookmarkEnd w:id="43"/>
    </w:p>
    <w:p w14:paraId="78D4CBC3" w14:textId="77777777" w:rsidR="002F3F52" w:rsidRDefault="000955FC" w:rsidP="002F3F52">
      <w:pPr>
        <w:keepNext/>
      </w:pPr>
      <w:r>
        <w:rPr>
          <w:noProof/>
        </w:rPr>
        <w:drawing>
          <wp:inline distT="0" distB="0" distL="0" distR="0" wp14:anchorId="0004C3B1" wp14:editId="73551EEC">
            <wp:extent cx="5459989" cy="1602297"/>
            <wp:effectExtent l="0" t="0" r="7620" b="0"/>
            <wp:docPr id="43" name="Picture 43" descr="C:\Fraps\Screenshots\Unity 2015-04-25 17-39-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Fraps\Screenshots\Unity 2015-04-25 17-39-18-0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7725" t="24852" r="48" b="35967"/>
                    <a:stretch/>
                  </pic:blipFill>
                  <pic:spPr bwMode="auto">
                    <a:xfrm>
                      <a:off x="0" y="0"/>
                      <a:ext cx="5499240" cy="1613816"/>
                    </a:xfrm>
                    <a:prstGeom prst="rect">
                      <a:avLst/>
                    </a:prstGeom>
                    <a:noFill/>
                    <a:ln>
                      <a:noFill/>
                    </a:ln>
                    <a:extLst>
                      <a:ext uri="{53640926-AAD7-44D8-BBD7-CCE9431645EC}">
                        <a14:shadowObscured xmlns:a14="http://schemas.microsoft.com/office/drawing/2010/main"/>
                      </a:ext>
                    </a:extLst>
                  </pic:spPr>
                </pic:pic>
              </a:graphicData>
            </a:graphic>
          </wp:inline>
        </w:drawing>
      </w:r>
    </w:p>
    <w:p w14:paraId="2F8E8180" w14:textId="44DBDE57" w:rsidR="000955FC" w:rsidRPr="000955FC" w:rsidRDefault="002F3F52" w:rsidP="002F3F52">
      <w:pPr>
        <w:pStyle w:val="Caption"/>
      </w:pPr>
      <w:r>
        <w:t xml:space="preserve">Figure </w:t>
      </w:r>
      <w:fldSimple w:instr=" SEQ Figure \* ARABIC ">
        <w:r w:rsidR="003736DC">
          <w:rPr>
            <w:noProof/>
          </w:rPr>
          <w:t>30</w:t>
        </w:r>
      </w:fldSimple>
      <w:r w:rsidRPr="000273DD">
        <w:t xml:space="preserve">: </w:t>
      </w:r>
      <w:proofErr w:type="spellStart"/>
      <w:r w:rsidRPr="000273DD">
        <w:t>Kesh's</w:t>
      </w:r>
      <w:proofErr w:type="spellEnd"/>
      <w:r w:rsidRPr="000273DD">
        <w:t xml:space="preserve"> sword – 544 polys</w:t>
      </w:r>
    </w:p>
    <w:p w14:paraId="569BD497" w14:textId="013E04D8" w:rsidR="00752673" w:rsidRDefault="00752673">
      <w:pPr>
        <w:pStyle w:val="Heading3"/>
      </w:pPr>
      <w:bookmarkStart w:id="44" w:name="_Toc417831425"/>
      <w:r w:rsidRPr="00752673">
        <w:lastRenderedPageBreak/>
        <w:t>Lab table</w:t>
      </w:r>
      <w:bookmarkEnd w:id="44"/>
    </w:p>
    <w:p w14:paraId="1551C5CC" w14:textId="77777777" w:rsidR="002F3F52" w:rsidRDefault="000955FC" w:rsidP="002F3F52">
      <w:pPr>
        <w:keepNext/>
      </w:pPr>
      <w:r>
        <w:rPr>
          <w:noProof/>
        </w:rPr>
        <w:drawing>
          <wp:inline distT="0" distB="0" distL="0" distR="0" wp14:anchorId="233B2B12" wp14:editId="7BC9BA37">
            <wp:extent cx="4018326" cy="2286000"/>
            <wp:effectExtent l="0" t="0" r="1270" b="0"/>
            <wp:docPr id="44" name="Picture 44" descr="C:\Fraps\Screenshots\Unity 2015-04-25 17-38-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Fraps\Screenshots\Unity 2015-04-25 17-38-51-5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9866" t="20902" r="6048" b="9846"/>
                    <a:stretch/>
                  </pic:blipFill>
                  <pic:spPr bwMode="auto">
                    <a:xfrm>
                      <a:off x="0" y="0"/>
                      <a:ext cx="4027622" cy="2291288"/>
                    </a:xfrm>
                    <a:prstGeom prst="rect">
                      <a:avLst/>
                    </a:prstGeom>
                    <a:noFill/>
                    <a:ln>
                      <a:noFill/>
                    </a:ln>
                    <a:extLst>
                      <a:ext uri="{53640926-AAD7-44D8-BBD7-CCE9431645EC}">
                        <a14:shadowObscured xmlns:a14="http://schemas.microsoft.com/office/drawing/2010/main"/>
                      </a:ext>
                    </a:extLst>
                  </pic:spPr>
                </pic:pic>
              </a:graphicData>
            </a:graphic>
          </wp:inline>
        </w:drawing>
      </w:r>
    </w:p>
    <w:p w14:paraId="53165A28" w14:textId="254755CB" w:rsidR="000955FC" w:rsidRPr="000955FC" w:rsidRDefault="002F3F52" w:rsidP="002F3F52">
      <w:pPr>
        <w:pStyle w:val="Caption"/>
      </w:pPr>
      <w:r>
        <w:t xml:space="preserve">Figure </w:t>
      </w:r>
      <w:fldSimple w:instr=" SEQ Figure \* ARABIC ">
        <w:r w:rsidR="003736DC">
          <w:rPr>
            <w:noProof/>
          </w:rPr>
          <w:t>31</w:t>
        </w:r>
      </w:fldSimple>
      <w:r w:rsidRPr="00BE1449">
        <w:t>: Lab table – 62 polys</w:t>
      </w:r>
    </w:p>
    <w:p w14:paraId="32C55006" w14:textId="7871423E" w:rsidR="00752673" w:rsidRDefault="00752673">
      <w:pPr>
        <w:pStyle w:val="Heading3"/>
      </w:pPr>
      <w:bookmarkStart w:id="45" w:name="_Toc417831426"/>
      <w:r w:rsidRPr="00752673">
        <w:t>Large pot – Blue</w:t>
      </w:r>
      <w:bookmarkEnd w:id="45"/>
    </w:p>
    <w:p w14:paraId="0ADB4D08" w14:textId="77777777" w:rsidR="002F3F52" w:rsidRDefault="0083704D" w:rsidP="002F3F52">
      <w:pPr>
        <w:keepNext/>
      </w:pPr>
      <w:r>
        <w:rPr>
          <w:noProof/>
        </w:rPr>
        <w:drawing>
          <wp:inline distT="0" distB="0" distL="0" distR="0" wp14:anchorId="22F22012" wp14:editId="36894E52">
            <wp:extent cx="3397541" cy="2743200"/>
            <wp:effectExtent l="0" t="0" r="0" b="0"/>
            <wp:docPr id="46" name="Picture 46" descr="C:\Fraps\Screenshots\Unity 2015-04-25 17-37-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Fraps\Screenshots\Unity 2015-04-25 17-37-59-8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16441" t="2" r="12621" b="17083"/>
                    <a:stretch/>
                  </pic:blipFill>
                  <pic:spPr bwMode="auto">
                    <a:xfrm>
                      <a:off x="0" y="0"/>
                      <a:ext cx="3395880" cy="2741859"/>
                    </a:xfrm>
                    <a:prstGeom prst="rect">
                      <a:avLst/>
                    </a:prstGeom>
                    <a:noFill/>
                    <a:ln>
                      <a:noFill/>
                    </a:ln>
                    <a:extLst>
                      <a:ext uri="{53640926-AAD7-44D8-BBD7-CCE9431645EC}">
                        <a14:shadowObscured xmlns:a14="http://schemas.microsoft.com/office/drawing/2010/main"/>
                      </a:ext>
                    </a:extLst>
                  </pic:spPr>
                </pic:pic>
              </a:graphicData>
            </a:graphic>
          </wp:inline>
        </w:drawing>
      </w:r>
    </w:p>
    <w:p w14:paraId="0516FF73" w14:textId="34C3AEC7" w:rsidR="0083704D" w:rsidRPr="0083704D" w:rsidRDefault="002F3F52" w:rsidP="002F3F52">
      <w:pPr>
        <w:pStyle w:val="Caption"/>
      </w:pPr>
      <w:r>
        <w:t xml:space="preserve">Figure </w:t>
      </w:r>
      <w:fldSimple w:instr=" SEQ Figure \* ARABIC ">
        <w:r w:rsidR="003736DC">
          <w:rPr>
            <w:noProof/>
          </w:rPr>
          <w:t>32</w:t>
        </w:r>
      </w:fldSimple>
      <w:r w:rsidRPr="00A3379E">
        <w:t>: Large pot – Blue – 210 polys</w:t>
      </w:r>
    </w:p>
    <w:p w14:paraId="67B8ACAD" w14:textId="560B57C5" w:rsidR="00752673" w:rsidRDefault="00752673">
      <w:pPr>
        <w:pStyle w:val="Heading3"/>
      </w:pPr>
      <w:bookmarkStart w:id="46" w:name="_Toc417831427"/>
      <w:r w:rsidRPr="00752673">
        <w:lastRenderedPageBreak/>
        <w:t>Large pot – Green</w:t>
      </w:r>
      <w:bookmarkEnd w:id="46"/>
    </w:p>
    <w:p w14:paraId="1DD16D46" w14:textId="77777777" w:rsidR="00377A51" w:rsidRDefault="00377A51" w:rsidP="002F3F52">
      <w:pPr>
        <w:keepNext/>
        <w:rPr>
          <w:noProof/>
        </w:rPr>
      </w:pPr>
    </w:p>
    <w:p w14:paraId="663C4154" w14:textId="77777777" w:rsidR="002F3F52" w:rsidRDefault="000955FC" w:rsidP="002F3F52">
      <w:pPr>
        <w:keepNext/>
      </w:pPr>
      <w:r>
        <w:rPr>
          <w:noProof/>
        </w:rPr>
        <w:drawing>
          <wp:inline distT="0" distB="0" distL="0" distR="0" wp14:anchorId="07AAFFE5" wp14:editId="4C52C160">
            <wp:extent cx="3011647" cy="2315362"/>
            <wp:effectExtent l="0" t="0" r="0" b="8890"/>
            <wp:docPr id="47" name="Picture 47" descr="C:\Fraps\Screenshots\Unity 2015-04-25 17-37-5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raps\Screenshots\Unity 2015-04-25 17-37-53-0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3553" t="16284" r="13347" b="13486"/>
                    <a:stretch/>
                  </pic:blipFill>
                  <pic:spPr bwMode="auto">
                    <a:xfrm>
                      <a:off x="0" y="0"/>
                      <a:ext cx="3011304" cy="2315099"/>
                    </a:xfrm>
                    <a:prstGeom prst="rect">
                      <a:avLst/>
                    </a:prstGeom>
                    <a:noFill/>
                    <a:ln>
                      <a:noFill/>
                    </a:ln>
                    <a:extLst>
                      <a:ext uri="{53640926-AAD7-44D8-BBD7-CCE9431645EC}">
                        <a14:shadowObscured xmlns:a14="http://schemas.microsoft.com/office/drawing/2010/main"/>
                      </a:ext>
                    </a:extLst>
                  </pic:spPr>
                </pic:pic>
              </a:graphicData>
            </a:graphic>
          </wp:inline>
        </w:drawing>
      </w:r>
    </w:p>
    <w:p w14:paraId="6C050D56" w14:textId="21BDB0A8" w:rsidR="000955FC" w:rsidRPr="000955FC" w:rsidRDefault="002F3F52" w:rsidP="002F3F52">
      <w:pPr>
        <w:pStyle w:val="Caption"/>
      </w:pPr>
      <w:r>
        <w:t xml:space="preserve">Figure </w:t>
      </w:r>
      <w:fldSimple w:instr=" SEQ Figure \* ARABIC ">
        <w:r w:rsidR="003736DC">
          <w:rPr>
            <w:noProof/>
          </w:rPr>
          <w:t>33</w:t>
        </w:r>
      </w:fldSimple>
      <w:r w:rsidRPr="0099678C">
        <w:t>: Large pot – Green – 210 polys</w:t>
      </w:r>
    </w:p>
    <w:p w14:paraId="518EA0B9" w14:textId="6DC86281" w:rsidR="00752673" w:rsidRDefault="00752673">
      <w:pPr>
        <w:pStyle w:val="Heading3"/>
      </w:pPr>
      <w:bookmarkStart w:id="47" w:name="_Toc417831428"/>
      <w:r w:rsidRPr="00752673">
        <w:t>Large pot – Red</w:t>
      </w:r>
      <w:bookmarkEnd w:id="47"/>
    </w:p>
    <w:p w14:paraId="02C1A17E" w14:textId="77777777" w:rsidR="00377A51" w:rsidRDefault="00377A51" w:rsidP="002F3F52">
      <w:pPr>
        <w:keepNext/>
        <w:rPr>
          <w:noProof/>
        </w:rPr>
      </w:pPr>
    </w:p>
    <w:p w14:paraId="57A48A19" w14:textId="77777777" w:rsidR="002F3F52" w:rsidRDefault="0083704D" w:rsidP="002F3F52">
      <w:pPr>
        <w:keepNext/>
      </w:pPr>
      <w:r>
        <w:rPr>
          <w:noProof/>
        </w:rPr>
        <w:drawing>
          <wp:inline distT="0" distB="0" distL="0" distR="0" wp14:anchorId="344B9131" wp14:editId="18474F80">
            <wp:extent cx="2600587" cy="2181138"/>
            <wp:effectExtent l="0" t="0" r="0" b="0"/>
            <wp:docPr id="48" name="Picture 48" descr="C:\Fraps\Screenshots\Unity 2015-04-25 17-37-4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raps\Screenshots\Unity 2015-04-25 17-37-47-42.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4494" t="17602" r="20879" b="16072"/>
                    <a:stretch/>
                  </pic:blipFill>
                  <pic:spPr bwMode="auto">
                    <a:xfrm>
                      <a:off x="0" y="0"/>
                      <a:ext cx="2602413" cy="2182669"/>
                    </a:xfrm>
                    <a:prstGeom prst="rect">
                      <a:avLst/>
                    </a:prstGeom>
                    <a:noFill/>
                    <a:ln>
                      <a:noFill/>
                    </a:ln>
                    <a:extLst>
                      <a:ext uri="{53640926-AAD7-44D8-BBD7-CCE9431645EC}">
                        <a14:shadowObscured xmlns:a14="http://schemas.microsoft.com/office/drawing/2010/main"/>
                      </a:ext>
                    </a:extLst>
                  </pic:spPr>
                </pic:pic>
              </a:graphicData>
            </a:graphic>
          </wp:inline>
        </w:drawing>
      </w:r>
    </w:p>
    <w:p w14:paraId="2B3D8322" w14:textId="5B75BCE1" w:rsidR="0083704D" w:rsidRPr="0083704D" w:rsidRDefault="002F3F52" w:rsidP="002F3F52">
      <w:pPr>
        <w:pStyle w:val="Caption"/>
      </w:pPr>
      <w:r>
        <w:t xml:space="preserve">Figure </w:t>
      </w:r>
      <w:fldSimple w:instr=" SEQ Figure \* ARABIC ">
        <w:r w:rsidR="003736DC">
          <w:rPr>
            <w:noProof/>
          </w:rPr>
          <w:t>34</w:t>
        </w:r>
      </w:fldSimple>
      <w:r w:rsidRPr="00E14EEC">
        <w:t>: Large pot – Red – 210 polys</w:t>
      </w:r>
    </w:p>
    <w:p w14:paraId="117506B2" w14:textId="023A1AC4" w:rsidR="00752673" w:rsidRDefault="00752673">
      <w:pPr>
        <w:pStyle w:val="Heading3"/>
      </w:pPr>
      <w:bookmarkStart w:id="48" w:name="_Toc417831429"/>
      <w:r w:rsidRPr="00752673">
        <w:lastRenderedPageBreak/>
        <w:t>Lobby desk</w:t>
      </w:r>
      <w:bookmarkEnd w:id="48"/>
    </w:p>
    <w:p w14:paraId="490D1A42" w14:textId="77777777" w:rsidR="00377A51" w:rsidRDefault="00377A51" w:rsidP="002F3F52">
      <w:pPr>
        <w:keepNext/>
        <w:rPr>
          <w:noProof/>
        </w:rPr>
      </w:pPr>
    </w:p>
    <w:p w14:paraId="08E96ADC" w14:textId="77777777" w:rsidR="002F3F52" w:rsidRDefault="009D302C" w:rsidP="002F3F52">
      <w:pPr>
        <w:keepNext/>
      </w:pPr>
      <w:r>
        <w:rPr>
          <w:noProof/>
        </w:rPr>
        <w:drawing>
          <wp:inline distT="0" distB="0" distL="0" distR="0" wp14:anchorId="32071E00" wp14:editId="25EE7BB8">
            <wp:extent cx="3003258" cy="2206305"/>
            <wp:effectExtent l="0" t="0" r="6985" b="3810"/>
            <wp:docPr id="36" name="Picture 36" descr="C:\Fraps\Screenshots\Unity 2015-04-25 17-41-2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Fraps\Screenshots\Unity 2015-04-25 17-41-26-3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22338" t="26022" r="15183" b="7532"/>
                    <a:stretch/>
                  </pic:blipFill>
                  <pic:spPr bwMode="auto">
                    <a:xfrm>
                      <a:off x="0" y="0"/>
                      <a:ext cx="3002216" cy="2205539"/>
                    </a:xfrm>
                    <a:prstGeom prst="rect">
                      <a:avLst/>
                    </a:prstGeom>
                    <a:noFill/>
                    <a:ln>
                      <a:noFill/>
                    </a:ln>
                    <a:extLst>
                      <a:ext uri="{53640926-AAD7-44D8-BBD7-CCE9431645EC}">
                        <a14:shadowObscured xmlns:a14="http://schemas.microsoft.com/office/drawing/2010/main"/>
                      </a:ext>
                    </a:extLst>
                  </pic:spPr>
                </pic:pic>
              </a:graphicData>
            </a:graphic>
          </wp:inline>
        </w:drawing>
      </w:r>
    </w:p>
    <w:p w14:paraId="04709A26" w14:textId="61D6A6F8" w:rsidR="009D302C" w:rsidRPr="009D302C" w:rsidRDefault="002F3F52" w:rsidP="002F3F52">
      <w:pPr>
        <w:pStyle w:val="Caption"/>
      </w:pPr>
      <w:r>
        <w:t xml:space="preserve">Figure </w:t>
      </w:r>
      <w:fldSimple w:instr=" SEQ Figure \* ARABIC ">
        <w:r w:rsidR="003736DC">
          <w:rPr>
            <w:noProof/>
          </w:rPr>
          <w:t>35</w:t>
        </w:r>
      </w:fldSimple>
      <w:r w:rsidRPr="00CB2EDD">
        <w:t>: Lobby desk – 98 polys</w:t>
      </w:r>
    </w:p>
    <w:p w14:paraId="63821BE5" w14:textId="7A9B9CC2" w:rsidR="00752673" w:rsidRDefault="00752673">
      <w:pPr>
        <w:pStyle w:val="Heading3"/>
      </w:pPr>
      <w:bookmarkStart w:id="49" w:name="_Toc417831430"/>
      <w:r w:rsidRPr="00752673">
        <w:t>Long display case</w:t>
      </w:r>
      <w:bookmarkEnd w:id="49"/>
    </w:p>
    <w:p w14:paraId="27F9A967" w14:textId="77777777" w:rsidR="00377A51" w:rsidRDefault="00377A51" w:rsidP="002F3F52">
      <w:pPr>
        <w:keepNext/>
        <w:rPr>
          <w:noProof/>
        </w:rPr>
      </w:pPr>
    </w:p>
    <w:p w14:paraId="10B5415C" w14:textId="77777777" w:rsidR="002F3F52" w:rsidRDefault="00DD611B" w:rsidP="002F3F52">
      <w:pPr>
        <w:keepNext/>
      </w:pPr>
      <w:r>
        <w:rPr>
          <w:noProof/>
        </w:rPr>
        <w:drawing>
          <wp:inline distT="0" distB="0" distL="0" distR="0" wp14:anchorId="6F44EC57" wp14:editId="7F2E22CA">
            <wp:extent cx="3305262" cy="2130804"/>
            <wp:effectExtent l="0" t="0" r="0" b="0"/>
            <wp:docPr id="108" name="Picture 108" descr="C:\Fraps\Screenshots\Unity 2015-04-25 16-52-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Fraps\Screenshots\Unity 2015-04-25 16-52-21-50.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947" t="37589" r="11930" b="-2099"/>
                    <a:stretch/>
                  </pic:blipFill>
                  <pic:spPr bwMode="auto">
                    <a:xfrm>
                      <a:off x="0" y="0"/>
                      <a:ext cx="3305344" cy="2130857"/>
                    </a:xfrm>
                    <a:prstGeom prst="rect">
                      <a:avLst/>
                    </a:prstGeom>
                    <a:noFill/>
                    <a:ln>
                      <a:noFill/>
                    </a:ln>
                    <a:extLst>
                      <a:ext uri="{53640926-AAD7-44D8-BBD7-CCE9431645EC}">
                        <a14:shadowObscured xmlns:a14="http://schemas.microsoft.com/office/drawing/2010/main"/>
                      </a:ext>
                    </a:extLst>
                  </pic:spPr>
                </pic:pic>
              </a:graphicData>
            </a:graphic>
          </wp:inline>
        </w:drawing>
      </w:r>
    </w:p>
    <w:p w14:paraId="617A681A" w14:textId="15144967" w:rsidR="00DD611B" w:rsidRPr="00DD611B" w:rsidRDefault="002F3F52" w:rsidP="002F3F52">
      <w:pPr>
        <w:pStyle w:val="Caption"/>
      </w:pPr>
      <w:r>
        <w:t xml:space="preserve">Figure </w:t>
      </w:r>
      <w:fldSimple w:instr=" SEQ Figure \* ARABIC ">
        <w:r w:rsidR="003736DC">
          <w:rPr>
            <w:noProof/>
          </w:rPr>
          <w:t>36</w:t>
        </w:r>
      </w:fldSimple>
      <w:r w:rsidRPr="002F00D9">
        <w:t>: Long display case – 22 polys</w:t>
      </w:r>
    </w:p>
    <w:p w14:paraId="3ED9BC35" w14:textId="41F9906E" w:rsidR="00752673" w:rsidRDefault="00752673">
      <w:pPr>
        <w:pStyle w:val="Heading3"/>
      </w:pPr>
      <w:bookmarkStart w:id="50" w:name="_Toc417831431"/>
      <w:r w:rsidRPr="00752673">
        <w:lastRenderedPageBreak/>
        <w:t>Medical tool table</w:t>
      </w:r>
      <w:bookmarkEnd w:id="50"/>
    </w:p>
    <w:p w14:paraId="6AFBC7FA" w14:textId="77777777" w:rsidR="00377A51" w:rsidRDefault="00377A51" w:rsidP="002F3F52">
      <w:pPr>
        <w:keepNext/>
        <w:rPr>
          <w:noProof/>
        </w:rPr>
      </w:pPr>
    </w:p>
    <w:p w14:paraId="57E3E2A8" w14:textId="77777777" w:rsidR="002F3F52" w:rsidRDefault="0083704D" w:rsidP="002F3F52">
      <w:pPr>
        <w:keepNext/>
      </w:pPr>
      <w:r>
        <w:rPr>
          <w:noProof/>
        </w:rPr>
        <w:drawing>
          <wp:inline distT="0" distB="0" distL="0" distR="0" wp14:anchorId="2A5B962E" wp14:editId="3FF667E0">
            <wp:extent cx="3204594" cy="2441197"/>
            <wp:effectExtent l="0" t="0" r="0" b="0"/>
            <wp:docPr id="88" name="Picture 88" descr="C:\Fraps\Screenshots\Unity 2015-04-25 16-57-2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Fraps\Screenshots\Unity 2015-04-25 16-57-22-1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9081" t="22763" r="13428" b="2807"/>
                    <a:stretch/>
                  </pic:blipFill>
                  <pic:spPr bwMode="auto">
                    <a:xfrm>
                      <a:off x="0" y="0"/>
                      <a:ext cx="3206246" cy="2442456"/>
                    </a:xfrm>
                    <a:prstGeom prst="rect">
                      <a:avLst/>
                    </a:prstGeom>
                    <a:noFill/>
                    <a:ln>
                      <a:noFill/>
                    </a:ln>
                    <a:extLst>
                      <a:ext uri="{53640926-AAD7-44D8-BBD7-CCE9431645EC}">
                        <a14:shadowObscured xmlns:a14="http://schemas.microsoft.com/office/drawing/2010/main"/>
                      </a:ext>
                    </a:extLst>
                  </pic:spPr>
                </pic:pic>
              </a:graphicData>
            </a:graphic>
          </wp:inline>
        </w:drawing>
      </w:r>
    </w:p>
    <w:p w14:paraId="1DB67B86" w14:textId="1F71AAE6" w:rsidR="0083704D" w:rsidRPr="0083704D" w:rsidRDefault="002F3F52" w:rsidP="002F3F52">
      <w:pPr>
        <w:pStyle w:val="Caption"/>
      </w:pPr>
      <w:r>
        <w:t xml:space="preserve">Figure </w:t>
      </w:r>
      <w:fldSimple w:instr=" SEQ Figure \* ARABIC ">
        <w:r w:rsidR="003736DC">
          <w:rPr>
            <w:noProof/>
          </w:rPr>
          <w:t>37</w:t>
        </w:r>
      </w:fldSimple>
      <w:r w:rsidRPr="008710E4">
        <w:t>: Medical tool table – 440 polys</w:t>
      </w:r>
    </w:p>
    <w:p w14:paraId="6E46F1A6" w14:textId="5F2D77EC" w:rsidR="00752673" w:rsidRDefault="00752673">
      <w:pPr>
        <w:pStyle w:val="Heading3"/>
      </w:pPr>
      <w:bookmarkStart w:id="51" w:name="_Toc417831432"/>
      <w:r w:rsidRPr="00752673">
        <w:t>MG-32</w:t>
      </w:r>
      <w:bookmarkEnd w:id="51"/>
    </w:p>
    <w:p w14:paraId="2E4E01B3" w14:textId="77777777" w:rsidR="00377A51" w:rsidRDefault="00377A51" w:rsidP="002F3F52">
      <w:pPr>
        <w:keepNext/>
        <w:rPr>
          <w:noProof/>
        </w:rPr>
      </w:pPr>
    </w:p>
    <w:p w14:paraId="4338F32E" w14:textId="77777777" w:rsidR="002F3F52" w:rsidRDefault="000955FC" w:rsidP="002F3F52">
      <w:pPr>
        <w:keepNext/>
      </w:pPr>
      <w:r>
        <w:rPr>
          <w:noProof/>
        </w:rPr>
        <w:drawing>
          <wp:inline distT="0" distB="0" distL="0" distR="0" wp14:anchorId="0D807DCF" wp14:editId="6A1E7A7D">
            <wp:extent cx="3691156" cy="2374085"/>
            <wp:effectExtent l="0" t="0" r="5080" b="7620"/>
            <wp:docPr id="99" name="Picture 99" descr="C:\Fraps\Screenshots\Unity 2015-04-25 16-54-1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Fraps\Screenshots\Unity 2015-04-25 16-54-14-89.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7871" t="18160" r="6524" b="11442"/>
                    <a:stretch/>
                  </pic:blipFill>
                  <pic:spPr bwMode="auto">
                    <a:xfrm>
                      <a:off x="0" y="0"/>
                      <a:ext cx="3694636" cy="2376323"/>
                    </a:xfrm>
                    <a:prstGeom prst="rect">
                      <a:avLst/>
                    </a:prstGeom>
                    <a:noFill/>
                    <a:ln>
                      <a:noFill/>
                    </a:ln>
                    <a:extLst>
                      <a:ext uri="{53640926-AAD7-44D8-BBD7-CCE9431645EC}">
                        <a14:shadowObscured xmlns:a14="http://schemas.microsoft.com/office/drawing/2010/main"/>
                      </a:ext>
                    </a:extLst>
                  </pic:spPr>
                </pic:pic>
              </a:graphicData>
            </a:graphic>
          </wp:inline>
        </w:drawing>
      </w:r>
    </w:p>
    <w:p w14:paraId="6DD398D8" w14:textId="1EF3DCBF" w:rsidR="000955FC" w:rsidRPr="000955FC" w:rsidRDefault="002F3F52" w:rsidP="002F3F52">
      <w:pPr>
        <w:pStyle w:val="Caption"/>
      </w:pPr>
      <w:r>
        <w:t xml:space="preserve">Figure </w:t>
      </w:r>
      <w:fldSimple w:instr=" SEQ Figure \* ARABIC ">
        <w:r w:rsidR="003736DC">
          <w:rPr>
            <w:noProof/>
          </w:rPr>
          <w:t>38</w:t>
        </w:r>
      </w:fldSimple>
      <w:r w:rsidRPr="00BC7FB4">
        <w:t>: MG-32 – 230 polys</w:t>
      </w:r>
    </w:p>
    <w:p w14:paraId="2DF36A6F" w14:textId="79ACA8C9" w:rsidR="00752673" w:rsidRDefault="00752673">
      <w:pPr>
        <w:pStyle w:val="Heading3"/>
      </w:pPr>
      <w:bookmarkStart w:id="52" w:name="_Toc417831433"/>
      <w:r w:rsidRPr="00752673">
        <w:lastRenderedPageBreak/>
        <w:t>Modern art - windows – blue</w:t>
      </w:r>
      <w:bookmarkEnd w:id="52"/>
    </w:p>
    <w:p w14:paraId="35898957" w14:textId="77777777" w:rsidR="00377A51" w:rsidRDefault="00377A51" w:rsidP="002F3F52">
      <w:pPr>
        <w:keepNext/>
        <w:rPr>
          <w:noProof/>
        </w:rPr>
      </w:pPr>
    </w:p>
    <w:p w14:paraId="57C589B5" w14:textId="77777777" w:rsidR="002F3F52" w:rsidRDefault="000955FC" w:rsidP="002F3F52">
      <w:pPr>
        <w:keepNext/>
      </w:pPr>
      <w:r>
        <w:rPr>
          <w:noProof/>
        </w:rPr>
        <w:drawing>
          <wp:inline distT="0" distB="0" distL="0" distR="0" wp14:anchorId="102F589D" wp14:editId="71C1DEB4">
            <wp:extent cx="3145871" cy="2223083"/>
            <wp:effectExtent l="0" t="0" r="0" b="6350"/>
            <wp:docPr id="54" name="Picture 54" descr="C:\Fraps\Screenshots\Unity 2015-04-25 17-36-5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Fraps\Screenshots\Unity 2015-04-25 17-36-53-40.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24607" t="30280" r="9480" b="2290"/>
                    <a:stretch/>
                  </pic:blipFill>
                  <pic:spPr bwMode="auto">
                    <a:xfrm>
                      <a:off x="0" y="0"/>
                      <a:ext cx="3148371" cy="2224850"/>
                    </a:xfrm>
                    <a:prstGeom prst="rect">
                      <a:avLst/>
                    </a:prstGeom>
                    <a:noFill/>
                    <a:ln>
                      <a:noFill/>
                    </a:ln>
                    <a:extLst>
                      <a:ext uri="{53640926-AAD7-44D8-BBD7-CCE9431645EC}">
                        <a14:shadowObscured xmlns:a14="http://schemas.microsoft.com/office/drawing/2010/main"/>
                      </a:ext>
                    </a:extLst>
                  </pic:spPr>
                </pic:pic>
              </a:graphicData>
            </a:graphic>
          </wp:inline>
        </w:drawing>
      </w:r>
    </w:p>
    <w:p w14:paraId="7646B98A" w14:textId="7151F40A" w:rsidR="000955FC" w:rsidRPr="000955FC" w:rsidRDefault="002F3F52" w:rsidP="002F3F52">
      <w:pPr>
        <w:pStyle w:val="Caption"/>
      </w:pPr>
      <w:r>
        <w:t xml:space="preserve">Figure </w:t>
      </w:r>
      <w:fldSimple w:instr=" SEQ Figure \* ARABIC ">
        <w:r w:rsidR="003736DC">
          <w:rPr>
            <w:noProof/>
          </w:rPr>
          <w:t>39</w:t>
        </w:r>
      </w:fldSimple>
      <w:r>
        <w:t xml:space="preserve">: </w:t>
      </w:r>
      <w:r w:rsidRPr="008A280D">
        <w:t>Modern art - windows – blue - 960 polys</w:t>
      </w:r>
    </w:p>
    <w:p w14:paraId="07930354" w14:textId="6FF4E596" w:rsidR="00752673" w:rsidRDefault="00752673">
      <w:pPr>
        <w:pStyle w:val="Heading3"/>
      </w:pPr>
      <w:bookmarkStart w:id="53" w:name="_Toc417831434"/>
      <w:r w:rsidRPr="00752673">
        <w:t>Modern art - windows – brown</w:t>
      </w:r>
      <w:bookmarkEnd w:id="53"/>
    </w:p>
    <w:p w14:paraId="64D61280" w14:textId="77777777" w:rsidR="00377A51" w:rsidRDefault="00377A51" w:rsidP="002F3F52">
      <w:pPr>
        <w:keepNext/>
        <w:rPr>
          <w:noProof/>
        </w:rPr>
      </w:pPr>
    </w:p>
    <w:p w14:paraId="69658E65" w14:textId="77777777" w:rsidR="002F3F52" w:rsidRDefault="000955FC" w:rsidP="002F3F52">
      <w:pPr>
        <w:keepNext/>
      </w:pPr>
      <w:r>
        <w:rPr>
          <w:noProof/>
        </w:rPr>
        <w:drawing>
          <wp:inline distT="0" distB="0" distL="0" distR="0" wp14:anchorId="2A7E175B" wp14:editId="1D190B60">
            <wp:extent cx="3103926" cy="2105637"/>
            <wp:effectExtent l="0" t="0" r="1270" b="9525"/>
            <wp:docPr id="51" name="Picture 51" descr="C:\Fraps\Screenshots\Unity 2015-04-25 17-37-1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Fraps\Screenshots\Unity 2015-04-25 17-37-10-6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26316" t="20826" r="8772" b="15426"/>
                    <a:stretch/>
                  </pic:blipFill>
                  <pic:spPr bwMode="auto">
                    <a:xfrm>
                      <a:off x="0" y="0"/>
                      <a:ext cx="3104002" cy="2105689"/>
                    </a:xfrm>
                    <a:prstGeom prst="rect">
                      <a:avLst/>
                    </a:prstGeom>
                    <a:noFill/>
                    <a:ln>
                      <a:noFill/>
                    </a:ln>
                    <a:extLst>
                      <a:ext uri="{53640926-AAD7-44D8-BBD7-CCE9431645EC}">
                        <a14:shadowObscured xmlns:a14="http://schemas.microsoft.com/office/drawing/2010/main"/>
                      </a:ext>
                    </a:extLst>
                  </pic:spPr>
                </pic:pic>
              </a:graphicData>
            </a:graphic>
          </wp:inline>
        </w:drawing>
      </w:r>
    </w:p>
    <w:p w14:paraId="4165E407" w14:textId="67589C81" w:rsidR="000955FC" w:rsidRPr="000955FC" w:rsidRDefault="002F3F52" w:rsidP="002F3F52">
      <w:pPr>
        <w:pStyle w:val="Caption"/>
      </w:pPr>
      <w:r>
        <w:t xml:space="preserve">Figure </w:t>
      </w:r>
      <w:fldSimple w:instr=" SEQ Figure \* ARABIC ">
        <w:r w:rsidR="003736DC">
          <w:rPr>
            <w:noProof/>
          </w:rPr>
          <w:t>40</w:t>
        </w:r>
      </w:fldSimple>
      <w:r w:rsidRPr="000B1B9C">
        <w:t>: Modern art - windows – brown – 960 polys</w:t>
      </w:r>
    </w:p>
    <w:p w14:paraId="7C87FA1C" w14:textId="6BE6FF99" w:rsidR="00752673" w:rsidRDefault="00752673">
      <w:pPr>
        <w:pStyle w:val="Heading3"/>
      </w:pPr>
      <w:bookmarkStart w:id="54" w:name="_Toc417831435"/>
      <w:r w:rsidRPr="00752673">
        <w:lastRenderedPageBreak/>
        <w:t>Modern art - windows – green</w:t>
      </w:r>
      <w:bookmarkEnd w:id="54"/>
    </w:p>
    <w:p w14:paraId="0D39E2E2" w14:textId="77777777" w:rsidR="00377A51" w:rsidRDefault="00377A51" w:rsidP="002F3F52">
      <w:pPr>
        <w:keepNext/>
        <w:rPr>
          <w:noProof/>
        </w:rPr>
      </w:pPr>
    </w:p>
    <w:p w14:paraId="118AF889" w14:textId="77777777" w:rsidR="002F3F52" w:rsidRDefault="0083704D" w:rsidP="002F3F52">
      <w:pPr>
        <w:keepNext/>
      </w:pPr>
      <w:r>
        <w:rPr>
          <w:noProof/>
        </w:rPr>
        <w:drawing>
          <wp:inline distT="0" distB="0" distL="0" distR="0" wp14:anchorId="79470835" wp14:editId="6212FB27">
            <wp:extent cx="3020036" cy="2357307"/>
            <wp:effectExtent l="0" t="0" r="9525" b="5080"/>
            <wp:docPr id="52" name="Picture 52" descr="C:\Fraps\Screenshots\Unity 2015-04-25 17-37-0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Fraps\Screenshots\Unity 2015-04-25 17-37-04-86.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42" t="22604" r="10000" b="6029"/>
                    <a:stretch/>
                  </pic:blipFill>
                  <pic:spPr bwMode="auto">
                    <a:xfrm>
                      <a:off x="0" y="0"/>
                      <a:ext cx="3020880" cy="2357966"/>
                    </a:xfrm>
                    <a:prstGeom prst="rect">
                      <a:avLst/>
                    </a:prstGeom>
                    <a:noFill/>
                    <a:ln>
                      <a:noFill/>
                    </a:ln>
                    <a:extLst>
                      <a:ext uri="{53640926-AAD7-44D8-BBD7-CCE9431645EC}">
                        <a14:shadowObscured xmlns:a14="http://schemas.microsoft.com/office/drawing/2010/main"/>
                      </a:ext>
                    </a:extLst>
                  </pic:spPr>
                </pic:pic>
              </a:graphicData>
            </a:graphic>
          </wp:inline>
        </w:drawing>
      </w:r>
    </w:p>
    <w:p w14:paraId="39277D52" w14:textId="440DB481" w:rsidR="0083704D" w:rsidRPr="0083704D" w:rsidRDefault="002F3F52" w:rsidP="002F3F52">
      <w:pPr>
        <w:pStyle w:val="Caption"/>
      </w:pPr>
      <w:r>
        <w:t xml:space="preserve">Figure </w:t>
      </w:r>
      <w:fldSimple w:instr=" SEQ Figure \* ARABIC ">
        <w:r w:rsidR="003736DC">
          <w:rPr>
            <w:noProof/>
          </w:rPr>
          <w:t>41</w:t>
        </w:r>
      </w:fldSimple>
      <w:r w:rsidRPr="002F2929">
        <w:t xml:space="preserve">: Modern art - windows – </w:t>
      </w:r>
      <w:r>
        <w:t>green</w:t>
      </w:r>
      <w:r w:rsidRPr="002F2929">
        <w:t xml:space="preserve"> – 960 polys</w:t>
      </w:r>
    </w:p>
    <w:p w14:paraId="31C8B9AD" w14:textId="3FA3D5B6" w:rsidR="00752673" w:rsidRDefault="00752673">
      <w:pPr>
        <w:pStyle w:val="Heading3"/>
      </w:pPr>
      <w:bookmarkStart w:id="55" w:name="_Toc417831436"/>
      <w:r w:rsidRPr="00752673">
        <w:t>Modern art - windows – pink</w:t>
      </w:r>
      <w:bookmarkEnd w:id="55"/>
    </w:p>
    <w:p w14:paraId="69A1B7F4" w14:textId="77777777" w:rsidR="00377A51" w:rsidRDefault="00377A51" w:rsidP="002F3F52">
      <w:pPr>
        <w:keepNext/>
        <w:rPr>
          <w:noProof/>
        </w:rPr>
      </w:pPr>
    </w:p>
    <w:p w14:paraId="1827E56F" w14:textId="77777777" w:rsidR="002F3F52" w:rsidRDefault="000955FC" w:rsidP="002F3F52">
      <w:pPr>
        <w:keepNext/>
      </w:pPr>
      <w:r>
        <w:rPr>
          <w:noProof/>
        </w:rPr>
        <w:drawing>
          <wp:inline distT="0" distB="0" distL="0" distR="0" wp14:anchorId="29E67E10" wp14:editId="296A2F34">
            <wp:extent cx="3212983" cy="2214694"/>
            <wp:effectExtent l="0" t="0" r="6985" b="0"/>
            <wp:docPr id="53" name="Picture 53" descr="C:\Fraps\Screenshots\Unity 2015-04-25 17-36-5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Fraps\Screenshots\Unity 2015-04-25 17-36-59-96.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25088" t="24382" r="7719" b="8568"/>
                    <a:stretch/>
                  </pic:blipFill>
                  <pic:spPr bwMode="auto">
                    <a:xfrm>
                      <a:off x="0" y="0"/>
                      <a:ext cx="3213730" cy="2215209"/>
                    </a:xfrm>
                    <a:prstGeom prst="rect">
                      <a:avLst/>
                    </a:prstGeom>
                    <a:noFill/>
                    <a:ln>
                      <a:noFill/>
                    </a:ln>
                    <a:extLst>
                      <a:ext uri="{53640926-AAD7-44D8-BBD7-CCE9431645EC}">
                        <a14:shadowObscured xmlns:a14="http://schemas.microsoft.com/office/drawing/2010/main"/>
                      </a:ext>
                    </a:extLst>
                  </pic:spPr>
                </pic:pic>
              </a:graphicData>
            </a:graphic>
          </wp:inline>
        </w:drawing>
      </w:r>
    </w:p>
    <w:p w14:paraId="0D25F283" w14:textId="4FACFB1B" w:rsidR="000955FC" w:rsidRPr="000955FC" w:rsidRDefault="002F3F52" w:rsidP="002F3F52">
      <w:pPr>
        <w:pStyle w:val="Caption"/>
      </w:pPr>
      <w:r>
        <w:t xml:space="preserve">Figure </w:t>
      </w:r>
      <w:fldSimple w:instr=" SEQ Figure \* ARABIC ">
        <w:r w:rsidR="003736DC">
          <w:rPr>
            <w:noProof/>
          </w:rPr>
          <w:t>42</w:t>
        </w:r>
      </w:fldSimple>
      <w:r w:rsidRPr="00EB6941">
        <w:t xml:space="preserve">: Modern art - windows – </w:t>
      </w:r>
      <w:r>
        <w:t>pink</w:t>
      </w:r>
      <w:r w:rsidRPr="00EB6941">
        <w:t xml:space="preserve"> – 960 polys</w:t>
      </w:r>
    </w:p>
    <w:p w14:paraId="2589C7F5" w14:textId="4FED0FFC" w:rsidR="00752673" w:rsidRDefault="00752673">
      <w:pPr>
        <w:pStyle w:val="Heading3"/>
      </w:pPr>
      <w:bookmarkStart w:id="56" w:name="_Toc417831437"/>
      <w:r w:rsidRPr="00752673">
        <w:lastRenderedPageBreak/>
        <w:t>Modern art - windows – purple</w:t>
      </w:r>
      <w:bookmarkEnd w:id="56"/>
    </w:p>
    <w:p w14:paraId="204D29FF" w14:textId="77777777" w:rsidR="00377A51" w:rsidRDefault="00377A51" w:rsidP="002F3F52">
      <w:pPr>
        <w:keepNext/>
        <w:rPr>
          <w:noProof/>
        </w:rPr>
      </w:pPr>
    </w:p>
    <w:p w14:paraId="3EA4422F" w14:textId="77777777" w:rsidR="002F3F52" w:rsidRDefault="000955FC" w:rsidP="002F3F52">
      <w:pPr>
        <w:keepNext/>
      </w:pPr>
      <w:r>
        <w:rPr>
          <w:noProof/>
        </w:rPr>
        <w:drawing>
          <wp:inline distT="0" distB="0" distL="0" distR="0" wp14:anchorId="77CBA3B3" wp14:editId="5F0A1179">
            <wp:extent cx="2852257" cy="1996580"/>
            <wp:effectExtent l="0" t="0" r="5715" b="3810"/>
            <wp:docPr id="55" name="Picture 55" descr="C:\Fraps\Screenshots\Unity 2015-04-25 17-36-4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Fraps\Screenshots\Unity 2015-04-25 17-36-47-92.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6189" t="27481" r="14050" b="11959"/>
                    <a:stretch/>
                  </pic:blipFill>
                  <pic:spPr bwMode="auto">
                    <a:xfrm>
                      <a:off x="0" y="0"/>
                      <a:ext cx="2856017" cy="1999212"/>
                    </a:xfrm>
                    <a:prstGeom prst="rect">
                      <a:avLst/>
                    </a:prstGeom>
                    <a:noFill/>
                    <a:ln>
                      <a:noFill/>
                    </a:ln>
                    <a:extLst>
                      <a:ext uri="{53640926-AAD7-44D8-BBD7-CCE9431645EC}">
                        <a14:shadowObscured xmlns:a14="http://schemas.microsoft.com/office/drawing/2010/main"/>
                      </a:ext>
                    </a:extLst>
                  </pic:spPr>
                </pic:pic>
              </a:graphicData>
            </a:graphic>
          </wp:inline>
        </w:drawing>
      </w:r>
    </w:p>
    <w:p w14:paraId="2C5CCCB6" w14:textId="38A91CE2" w:rsidR="000955FC" w:rsidRPr="000955FC" w:rsidRDefault="002F3F52" w:rsidP="002F3F52">
      <w:pPr>
        <w:pStyle w:val="Caption"/>
      </w:pPr>
      <w:r>
        <w:t xml:space="preserve">Figure </w:t>
      </w:r>
      <w:fldSimple w:instr=" SEQ Figure \* ARABIC ">
        <w:r w:rsidR="003736DC">
          <w:rPr>
            <w:noProof/>
          </w:rPr>
          <w:t>43</w:t>
        </w:r>
      </w:fldSimple>
      <w:r w:rsidRPr="004F27AB">
        <w:t xml:space="preserve">: Modern art - windows – </w:t>
      </w:r>
      <w:r>
        <w:t>purple</w:t>
      </w:r>
      <w:r w:rsidRPr="004F27AB">
        <w:t xml:space="preserve"> – 960 polys</w:t>
      </w:r>
    </w:p>
    <w:p w14:paraId="755052EA" w14:textId="5D2B1551" w:rsidR="00752673" w:rsidRDefault="00752673">
      <w:pPr>
        <w:pStyle w:val="Heading3"/>
      </w:pPr>
      <w:bookmarkStart w:id="57" w:name="_Toc417831438"/>
      <w:r w:rsidRPr="00752673">
        <w:t>Modern art – boxes</w:t>
      </w:r>
      <w:bookmarkEnd w:id="57"/>
    </w:p>
    <w:p w14:paraId="77C9C6A3" w14:textId="77777777" w:rsidR="00377A51" w:rsidRDefault="00377A51" w:rsidP="002F3F52">
      <w:pPr>
        <w:keepNext/>
        <w:rPr>
          <w:noProof/>
        </w:rPr>
      </w:pPr>
    </w:p>
    <w:p w14:paraId="23F25338" w14:textId="77777777" w:rsidR="002F3F52" w:rsidRDefault="000955FC" w:rsidP="002F3F52">
      <w:pPr>
        <w:keepNext/>
      </w:pPr>
      <w:r>
        <w:rPr>
          <w:noProof/>
        </w:rPr>
        <w:drawing>
          <wp:inline distT="0" distB="0" distL="0" distR="0" wp14:anchorId="76486B74" wp14:editId="35CE71A7">
            <wp:extent cx="2583481" cy="2055303"/>
            <wp:effectExtent l="0" t="0" r="7620" b="0"/>
            <wp:docPr id="50" name="Picture 50" descr="C:\Fraps\Screenshots\Unity 2015-04-25 17-37-1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Fraps\Screenshots\Unity 2015-04-25 17-37-16-4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643" t="9877" r="12568" b="-2923"/>
                    <a:stretch/>
                  </pic:blipFill>
                  <pic:spPr bwMode="auto">
                    <a:xfrm>
                      <a:off x="0" y="0"/>
                      <a:ext cx="2582703" cy="2054684"/>
                    </a:xfrm>
                    <a:prstGeom prst="rect">
                      <a:avLst/>
                    </a:prstGeom>
                    <a:noFill/>
                    <a:ln>
                      <a:noFill/>
                    </a:ln>
                    <a:extLst>
                      <a:ext uri="{53640926-AAD7-44D8-BBD7-CCE9431645EC}">
                        <a14:shadowObscured xmlns:a14="http://schemas.microsoft.com/office/drawing/2010/main"/>
                      </a:ext>
                    </a:extLst>
                  </pic:spPr>
                </pic:pic>
              </a:graphicData>
            </a:graphic>
          </wp:inline>
        </w:drawing>
      </w:r>
    </w:p>
    <w:p w14:paraId="1AFB923A" w14:textId="7C558E67" w:rsidR="000955FC" w:rsidRPr="000955FC" w:rsidRDefault="002F3F52" w:rsidP="002F3F52">
      <w:pPr>
        <w:pStyle w:val="Caption"/>
      </w:pPr>
      <w:r>
        <w:t xml:space="preserve">Figure </w:t>
      </w:r>
      <w:fldSimple w:instr=" SEQ Figure \* ARABIC ">
        <w:r w:rsidR="003736DC">
          <w:rPr>
            <w:noProof/>
          </w:rPr>
          <w:t>44</w:t>
        </w:r>
      </w:fldSimple>
      <w:r w:rsidRPr="00426C89">
        <w:t>: Modern art – boxes – 408 polys</w:t>
      </w:r>
    </w:p>
    <w:p w14:paraId="346DD9FB" w14:textId="3BA00D86" w:rsidR="00752673" w:rsidRDefault="00752673">
      <w:pPr>
        <w:pStyle w:val="Heading3"/>
      </w:pPr>
      <w:bookmarkStart w:id="58" w:name="_Toc417831439"/>
      <w:r w:rsidRPr="00752673">
        <w:lastRenderedPageBreak/>
        <w:t>Morning star</w:t>
      </w:r>
      <w:bookmarkEnd w:id="58"/>
    </w:p>
    <w:p w14:paraId="7215829A" w14:textId="77777777" w:rsidR="00377A51" w:rsidRDefault="00377A51" w:rsidP="002F3F52">
      <w:pPr>
        <w:keepNext/>
        <w:rPr>
          <w:noProof/>
        </w:rPr>
      </w:pPr>
    </w:p>
    <w:p w14:paraId="7A4BEC65" w14:textId="77777777" w:rsidR="002F3F52" w:rsidRDefault="000955FC" w:rsidP="002F3F52">
      <w:pPr>
        <w:keepNext/>
      </w:pPr>
      <w:r>
        <w:rPr>
          <w:noProof/>
        </w:rPr>
        <w:drawing>
          <wp:inline distT="0" distB="0" distL="0" distR="0" wp14:anchorId="1B8FF537" wp14:editId="7B07B772">
            <wp:extent cx="1946246" cy="2248250"/>
            <wp:effectExtent l="0" t="0" r="0" b="0"/>
            <wp:docPr id="49" name="Picture 49" descr="C:\Fraps\Screenshots\Unity 2015-04-25 17-37-3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Fraps\Screenshots\Unity 2015-04-25 17-37-32-60.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4112" t="15594" r="24236" b="14752"/>
                    <a:stretch/>
                  </pic:blipFill>
                  <pic:spPr bwMode="auto">
                    <a:xfrm>
                      <a:off x="0" y="0"/>
                      <a:ext cx="1948417" cy="2250758"/>
                    </a:xfrm>
                    <a:prstGeom prst="rect">
                      <a:avLst/>
                    </a:prstGeom>
                    <a:noFill/>
                    <a:ln>
                      <a:noFill/>
                    </a:ln>
                    <a:extLst>
                      <a:ext uri="{53640926-AAD7-44D8-BBD7-CCE9431645EC}">
                        <a14:shadowObscured xmlns:a14="http://schemas.microsoft.com/office/drawing/2010/main"/>
                      </a:ext>
                    </a:extLst>
                  </pic:spPr>
                </pic:pic>
              </a:graphicData>
            </a:graphic>
          </wp:inline>
        </w:drawing>
      </w:r>
    </w:p>
    <w:p w14:paraId="2ED40E70" w14:textId="1220B07B" w:rsidR="000955FC" w:rsidRPr="000955FC" w:rsidRDefault="002F3F52" w:rsidP="002F3F52">
      <w:pPr>
        <w:pStyle w:val="Caption"/>
      </w:pPr>
      <w:r>
        <w:t xml:space="preserve">Figure </w:t>
      </w:r>
      <w:fldSimple w:instr=" SEQ Figure \* ARABIC ">
        <w:r w:rsidR="003736DC">
          <w:rPr>
            <w:noProof/>
          </w:rPr>
          <w:t>45</w:t>
        </w:r>
      </w:fldSimple>
      <w:r w:rsidRPr="0044687A">
        <w:t>: Morning star – 289 polys</w:t>
      </w:r>
    </w:p>
    <w:p w14:paraId="6E866216" w14:textId="0C0FC680" w:rsidR="00752673" w:rsidRDefault="00752673">
      <w:pPr>
        <w:pStyle w:val="Heading3"/>
      </w:pPr>
      <w:bookmarkStart w:id="59" w:name="_Toc417831440"/>
      <w:r w:rsidRPr="00752673">
        <w:lastRenderedPageBreak/>
        <w:t>Mural – blue</w:t>
      </w:r>
      <w:bookmarkEnd w:id="59"/>
    </w:p>
    <w:p w14:paraId="77C6EBE6" w14:textId="77777777" w:rsidR="00377A51" w:rsidRDefault="00377A51" w:rsidP="002F3F52">
      <w:pPr>
        <w:keepNext/>
        <w:rPr>
          <w:noProof/>
        </w:rPr>
      </w:pPr>
    </w:p>
    <w:p w14:paraId="363D6F10" w14:textId="77777777" w:rsidR="002F3F52" w:rsidRDefault="000955FC" w:rsidP="002F3F52">
      <w:pPr>
        <w:keepNext/>
      </w:pPr>
      <w:r>
        <w:rPr>
          <w:noProof/>
        </w:rPr>
        <w:drawing>
          <wp:inline distT="0" distB="0" distL="0" distR="0" wp14:anchorId="0FE958F5" wp14:editId="6E48BEA7">
            <wp:extent cx="3579790" cy="2617366"/>
            <wp:effectExtent l="0" t="0" r="1905" b="0"/>
            <wp:docPr id="56" name="Picture 56" descr="C:\Fraps\Screenshots\Unity 2015-04-25 17-36-2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Fraps\Screenshots\Unity 2015-04-25 17-36-23-36.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2271" t="21411" r="3480"/>
                    <a:stretch/>
                  </pic:blipFill>
                  <pic:spPr bwMode="auto">
                    <a:xfrm>
                      <a:off x="0" y="0"/>
                      <a:ext cx="3582852" cy="2619605"/>
                    </a:xfrm>
                    <a:prstGeom prst="rect">
                      <a:avLst/>
                    </a:prstGeom>
                    <a:noFill/>
                    <a:ln>
                      <a:noFill/>
                    </a:ln>
                    <a:extLst>
                      <a:ext uri="{53640926-AAD7-44D8-BBD7-CCE9431645EC}">
                        <a14:shadowObscured xmlns:a14="http://schemas.microsoft.com/office/drawing/2010/main"/>
                      </a:ext>
                    </a:extLst>
                  </pic:spPr>
                </pic:pic>
              </a:graphicData>
            </a:graphic>
          </wp:inline>
        </w:drawing>
      </w:r>
    </w:p>
    <w:p w14:paraId="0B295718" w14:textId="5190E156" w:rsidR="000955FC" w:rsidRPr="000955FC" w:rsidRDefault="002F3F52" w:rsidP="002F3F52">
      <w:pPr>
        <w:pStyle w:val="Caption"/>
      </w:pPr>
      <w:r>
        <w:t xml:space="preserve">Figure </w:t>
      </w:r>
      <w:fldSimple w:instr=" SEQ Figure \* ARABIC ">
        <w:r w:rsidR="003736DC">
          <w:rPr>
            <w:noProof/>
          </w:rPr>
          <w:t>46</w:t>
        </w:r>
      </w:fldSimple>
      <w:r w:rsidRPr="00327278">
        <w:t>: Mural – blue – 350 polys</w:t>
      </w:r>
    </w:p>
    <w:p w14:paraId="6355D2D7" w14:textId="75E904BD" w:rsidR="00752673" w:rsidRDefault="00752673">
      <w:pPr>
        <w:pStyle w:val="Heading3"/>
      </w:pPr>
      <w:bookmarkStart w:id="60" w:name="_Toc417831441"/>
      <w:r w:rsidRPr="00752673">
        <w:t>Mural – green</w:t>
      </w:r>
      <w:bookmarkEnd w:id="60"/>
    </w:p>
    <w:p w14:paraId="41418C4E" w14:textId="77777777" w:rsidR="00550C09" w:rsidRDefault="0083704D" w:rsidP="00550C09">
      <w:pPr>
        <w:keepNext/>
      </w:pPr>
      <w:r>
        <w:rPr>
          <w:noProof/>
        </w:rPr>
        <w:drawing>
          <wp:inline distT="0" distB="0" distL="0" distR="0" wp14:anchorId="0F14E525" wp14:editId="3FF06756">
            <wp:extent cx="3370064" cy="2533476"/>
            <wp:effectExtent l="0" t="0" r="1905" b="635"/>
            <wp:docPr id="57" name="Picture 57" descr="C:\Fraps\Screenshots\Unity 2015-04-25 17-36-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Fraps\Screenshots\Unity 2015-04-25 17-36-17-7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30101" t="23929"/>
                    <a:stretch/>
                  </pic:blipFill>
                  <pic:spPr bwMode="auto">
                    <a:xfrm>
                      <a:off x="0" y="0"/>
                      <a:ext cx="3370942" cy="2534136"/>
                    </a:xfrm>
                    <a:prstGeom prst="rect">
                      <a:avLst/>
                    </a:prstGeom>
                    <a:noFill/>
                    <a:ln>
                      <a:noFill/>
                    </a:ln>
                    <a:extLst>
                      <a:ext uri="{53640926-AAD7-44D8-BBD7-CCE9431645EC}">
                        <a14:shadowObscured xmlns:a14="http://schemas.microsoft.com/office/drawing/2010/main"/>
                      </a:ext>
                    </a:extLst>
                  </pic:spPr>
                </pic:pic>
              </a:graphicData>
            </a:graphic>
          </wp:inline>
        </w:drawing>
      </w:r>
    </w:p>
    <w:p w14:paraId="5FE8B6AA" w14:textId="3C40F0D6" w:rsidR="0083704D" w:rsidRPr="0083704D" w:rsidRDefault="00550C09" w:rsidP="00550C09">
      <w:pPr>
        <w:pStyle w:val="Caption"/>
      </w:pPr>
      <w:r>
        <w:t xml:space="preserve">Figure </w:t>
      </w:r>
      <w:fldSimple w:instr=" SEQ Figure \* ARABIC ">
        <w:r w:rsidR="003736DC">
          <w:rPr>
            <w:noProof/>
          </w:rPr>
          <w:t>47</w:t>
        </w:r>
      </w:fldSimple>
      <w:r w:rsidRPr="00C549BC">
        <w:t xml:space="preserve">: Mural – </w:t>
      </w:r>
      <w:r>
        <w:t>green</w:t>
      </w:r>
      <w:r w:rsidRPr="00C549BC">
        <w:t xml:space="preserve"> – 350 polys</w:t>
      </w:r>
    </w:p>
    <w:p w14:paraId="42160F4D" w14:textId="760F9A4D" w:rsidR="00752673" w:rsidRDefault="00752673">
      <w:pPr>
        <w:pStyle w:val="Heading3"/>
      </w:pPr>
      <w:bookmarkStart w:id="61" w:name="_Toc417831442"/>
      <w:r w:rsidRPr="00752673">
        <w:lastRenderedPageBreak/>
        <w:t>Mural – red</w:t>
      </w:r>
      <w:bookmarkEnd w:id="61"/>
    </w:p>
    <w:p w14:paraId="1B886F93" w14:textId="77777777" w:rsidR="00377A51" w:rsidRDefault="00377A51" w:rsidP="00550C09">
      <w:pPr>
        <w:keepNext/>
        <w:rPr>
          <w:noProof/>
        </w:rPr>
      </w:pPr>
    </w:p>
    <w:p w14:paraId="40809B10" w14:textId="77777777" w:rsidR="00550C09" w:rsidRDefault="000955FC" w:rsidP="00550C09">
      <w:pPr>
        <w:keepNext/>
      </w:pPr>
      <w:r>
        <w:rPr>
          <w:noProof/>
        </w:rPr>
        <w:drawing>
          <wp:inline distT="0" distB="0" distL="0" distR="0" wp14:anchorId="6EA60A76" wp14:editId="36C415E3">
            <wp:extent cx="2810312" cy="2481108"/>
            <wp:effectExtent l="0" t="0" r="9525" b="0"/>
            <wp:docPr id="58" name="Picture 58" descr="C:\Fraps\Screenshots\Unity 2015-04-25 17-36-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Fraps\Screenshots\Unity 2015-04-25 17-36-08-29.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5904" t="25000" r="15415"/>
                    <a:stretch/>
                  </pic:blipFill>
                  <pic:spPr bwMode="auto">
                    <a:xfrm>
                      <a:off x="0" y="0"/>
                      <a:ext cx="2825832" cy="2494810"/>
                    </a:xfrm>
                    <a:prstGeom prst="rect">
                      <a:avLst/>
                    </a:prstGeom>
                    <a:noFill/>
                    <a:ln>
                      <a:noFill/>
                    </a:ln>
                    <a:extLst>
                      <a:ext uri="{53640926-AAD7-44D8-BBD7-CCE9431645EC}">
                        <a14:shadowObscured xmlns:a14="http://schemas.microsoft.com/office/drawing/2010/main"/>
                      </a:ext>
                    </a:extLst>
                  </pic:spPr>
                </pic:pic>
              </a:graphicData>
            </a:graphic>
          </wp:inline>
        </w:drawing>
      </w:r>
    </w:p>
    <w:p w14:paraId="3B8494F8" w14:textId="30FB181F" w:rsidR="000955FC" w:rsidRPr="000955FC" w:rsidRDefault="00550C09" w:rsidP="00550C09">
      <w:pPr>
        <w:pStyle w:val="Caption"/>
      </w:pPr>
      <w:r>
        <w:t xml:space="preserve">Figure </w:t>
      </w:r>
      <w:fldSimple w:instr=" SEQ Figure \* ARABIC ">
        <w:r w:rsidR="003736DC">
          <w:rPr>
            <w:noProof/>
          </w:rPr>
          <w:t>48</w:t>
        </w:r>
      </w:fldSimple>
      <w:r w:rsidRPr="00A7333D">
        <w:t xml:space="preserve">: Mural – </w:t>
      </w:r>
      <w:r>
        <w:t>red</w:t>
      </w:r>
      <w:r w:rsidRPr="00A7333D">
        <w:t xml:space="preserve"> – 350 polys</w:t>
      </w:r>
    </w:p>
    <w:p w14:paraId="1CE0C4C2" w14:textId="0F5E55ED" w:rsidR="00752673" w:rsidRDefault="00752673">
      <w:pPr>
        <w:pStyle w:val="Heading3"/>
      </w:pPr>
      <w:bookmarkStart w:id="62" w:name="_Toc417831443"/>
      <w:r w:rsidRPr="00752673">
        <w:lastRenderedPageBreak/>
        <w:t>Obelisks</w:t>
      </w:r>
      <w:bookmarkEnd w:id="62"/>
    </w:p>
    <w:p w14:paraId="5B05E367" w14:textId="77777777" w:rsidR="00377A51" w:rsidRDefault="00377A51" w:rsidP="001D0212">
      <w:pPr>
        <w:keepNext/>
        <w:rPr>
          <w:noProof/>
        </w:rPr>
      </w:pPr>
    </w:p>
    <w:p w14:paraId="07351FCF" w14:textId="77777777" w:rsidR="001D0212" w:rsidRDefault="0083704D" w:rsidP="001D0212">
      <w:pPr>
        <w:keepNext/>
      </w:pPr>
      <w:r>
        <w:rPr>
          <w:noProof/>
        </w:rPr>
        <w:drawing>
          <wp:inline distT="0" distB="0" distL="0" distR="0" wp14:anchorId="5C80AC05" wp14:editId="6DF7EB2C">
            <wp:extent cx="2181137" cy="3003259"/>
            <wp:effectExtent l="0" t="0" r="0" b="6985"/>
            <wp:docPr id="60" name="Picture 60" descr="C:\Fraps\Screenshots\Unity 2015-04-25 17-08-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Fraps\Screenshots\Unity 2015-04-25 17-08-14-78.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31224" r="23423" b="9596"/>
                    <a:stretch/>
                  </pic:blipFill>
                  <pic:spPr bwMode="auto">
                    <a:xfrm>
                      <a:off x="0" y="0"/>
                      <a:ext cx="2185872" cy="3009779"/>
                    </a:xfrm>
                    <a:prstGeom prst="rect">
                      <a:avLst/>
                    </a:prstGeom>
                    <a:noFill/>
                    <a:ln>
                      <a:noFill/>
                    </a:ln>
                    <a:extLst>
                      <a:ext uri="{53640926-AAD7-44D8-BBD7-CCE9431645EC}">
                        <a14:shadowObscured xmlns:a14="http://schemas.microsoft.com/office/drawing/2010/main"/>
                      </a:ext>
                    </a:extLst>
                  </pic:spPr>
                </pic:pic>
              </a:graphicData>
            </a:graphic>
          </wp:inline>
        </w:drawing>
      </w:r>
    </w:p>
    <w:p w14:paraId="0DA6C842" w14:textId="75B315FB" w:rsidR="0083704D" w:rsidRPr="0083704D" w:rsidRDefault="001D0212" w:rsidP="001D0212">
      <w:pPr>
        <w:pStyle w:val="Caption"/>
      </w:pPr>
      <w:r>
        <w:t xml:space="preserve">Figure </w:t>
      </w:r>
      <w:fldSimple w:instr=" SEQ Figure \* ARABIC ">
        <w:r w:rsidR="003736DC">
          <w:rPr>
            <w:noProof/>
          </w:rPr>
          <w:t>49</w:t>
        </w:r>
      </w:fldSimple>
      <w:r w:rsidRPr="006277A0">
        <w:t>: Obelisks – 242 polys</w:t>
      </w:r>
    </w:p>
    <w:p w14:paraId="47B8F020" w14:textId="6628767D" w:rsidR="00752673" w:rsidRDefault="00752673">
      <w:pPr>
        <w:pStyle w:val="Heading3"/>
      </w:pPr>
      <w:bookmarkStart w:id="63" w:name="_Toc417831444"/>
      <w:r w:rsidRPr="00752673">
        <w:t>Paintings - 10 variations</w:t>
      </w:r>
      <w:bookmarkEnd w:id="63"/>
    </w:p>
    <w:p w14:paraId="6A0ACD13" w14:textId="77777777" w:rsidR="001D0212" w:rsidRDefault="0083704D" w:rsidP="001D0212">
      <w:pPr>
        <w:keepNext/>
      </w:pPr>
      <w:r>
        <w:rPr>
          <w:noProof/>
        </w:rPr>
        <w:drawing>
          <wp:inline distT="0" distB="0" distL="0" distR="0" wp14:anchorId="55CCE642" wp14:editId="4A8C43E6">
            <wp:extent cx="2744652" cy="1895912"/>
            <wp:effectExtent l="0" t="0" r="0" b="9525"/>
            <wp:docPr id="123" name="Picture 123" descr="C:\Fraps\Screenshots\Unity 2015-04-25 18-49-1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Fraps\Screenshots\Unity 2015-04-25 18-49-19-0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8167" cy="1898340"/>
                    </a:xfrm>
                    <a:prstGeom prst="rect">
                      <a:avLst/>
                    </a:prstGeom>
                    <a:noFill/>
                    <a:ln>
                      <a:noFill/>
                    </a:ln>
                  </pic:spPr>
                </pic:pic>
              </a:graphicData>
            </a:graphic>
          </wp:inline>
        </w:drawing>
      </w:r>
    </w:p>
    <w:p w14:paraId="0DBC00C5" w14:textId="4C86657D" w:rsidR="0083704D" w:rsidRPr="0083704D" w:rsidRDefault="001D0212" w:rsidP="001D0212">
      <w:pPr>
        <w:pStyle w:val="Caption"/>
      </w:pPr>
      <w:r>
        <w:t xml:space="preserve">Figure </w:t>
      </w:r>
      <w:fldSimple w:instr=" SEQ Figure \* ARABIC ">
        <w:r w:rsidR="003736DC">
          <w:rPr>
            <w:noProof/>
          </w:rPr>
          <w:t>50</w:t>
        </w:r>
      </w:fldSimple>
      <w:r w:rsidRPr="00EC2F47">
        <w:t>: Paintings - 10 variations – 101 polys each</w:t>
      </w:r>
    </w:p>
    <w:p w14:paraId="4C6364C7" w14:textId="77777777" w:rsidR="00752673" w:rsidRDefault="00752673" w:rsidP="00752673">
      <w:pPr>
        <w:pStyle w:val="Heading3"/>
      </w:pPr>
      <w:bookmarkStart w:id="64" w:name="_Toc417831445"/>
      <w:r w:rsidRPr="00752673">
        <w:lastRenderedPageBreak/>
        <w:t>Podium</w:t>
      </w:r>
      <w:bookmarkEnd w:id="64"/>
    </w:p>
    <w:p w14:paraId="537EB344" w14:textId="77777777" w:rsidR="00377A51" w:rsidRDefault="00377A51" w:rsidP="001D0212">
      <w:pPr>
        <w:keepNext/>
        <w:rPr>
          <w:noProof/>
        </w:rPr>
      </w:pPr>
    </w:p>
    <w:p w14:paraId="766C13C4" w14:textId="77777777" w:rsidR="001D0212" w:rsidRDefault="0083704D" w:rsidP="001D0212">
      <w:pPr>
        <w:keepNext/>
      </w:pPr>
      <w:r>
        <w:rPr>
          <w:noProof/>
        </w:rPr>
        <w:drawing>
          <wp:inline distT="0" distB="0" distL="0" distR="0" wp14:anchorId="2DE4FEFD" wp14:editId="5A8FA375">
            <wp:extent cx="1317071" cy="2441196"/>
            <wp:effectExtent l="0" t="0" r="0" b="0"/>
            <wp:docPr id="76" name="Picture 76" descr="C:\Fraps\Screenshots\Unity 2015-04-25 17-05-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Fraps\Screenshots\Unity 2015-04-25 17-05-21-94.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41361" t="13896" r="31239" b="12584"/>
                    <a:stretch/>
                  </pic:blipFill>
                  <pic:spPr bwMode="auto">
                    <a:xfrm>
                      <a:off x="0" y="0"/>
                      <a:ext cx="1317003" cy="2441070"/>
                    </a:xfrm>
                    <a:prstGeom prst="rect">
                      <a:avLst/>
                    </a:prstGeom>
                    <a:noFill/>
                    <a:ln>
                      <a:noFill/>
                    </a:ln>
                    <a:extLst>
                      <a:ext uri="{53640926-AAD7-44D8-BBD7-CCE9431645EC}">
                        <a14:shadowObscured xmlns:a14="http://schemas.microsoft.com/office/drawing/2010/main"/>
                      </a:ext>
                    </a:extLst>
                  </pic:spPr>
                </pic:pic>
              </a:graphicData>
            </a:graphic>
          </wp:inline>
        </w:drawing>
      </w:r>
    </w:p>
    <w:p w14:paraId="5994FB21" w14:textId="6C288817" w:rsidR="0083704D" w:rsidRPr="0083704D" w:rsidRDefault="001D0212" w:rsidP="001D0212">
      <w:pPr>
        <w:pStyle w:val="Caption"/>
      </w:pPr>
      <w:r>
        <w:t xml:space="preserve">Figure </w:t>
      </w:r>
      <w:fldSimple w:instr=" SEQ Figure \* ARABIC ">
        <w:r w:rsidR="003736DC">
          <w:rPr>
            <w:noProof/>
          </w:rPr>
          <w:t>51</w:t>
        </w:r>
      </w:fldSimple>
      <w:r w:rsidRPr="00EF5758">
        <w:t>: Podium – 90 polys</w:t>
      </w:r>
    </w:p>
    <w:p w14:paraId="686A0E71" w14:textId="60A67271" w:rsidR="00752673" w:rsidRDefault="00752673">
      <w:pPr>
        <w:pStyle w:val="Heading3"/>
      </w:pPr>
      <w:bookmarkStart w:id="65" w:name="_Toc417831446"/>
      <w:r w:rsidRPr="00752673">
        <w:t>Police barricade</w:t>
      </w:r>
      <w:bookmarkEnd w:id="65"/>
    </w:p>
    <w:p w14:paraId="36C7E3ED" w14:textId="77777777" w:rsidR="00377A51" w:rsidRDefault="00377A51" w:rsidP="001D0212">
      <w:pPr>
        <w:keepNext/>
        <w:rPr>
          <w:noProof/>
        </w:rPr>
      </w:pPr>
    </w:p>
    <w:p w14:paraId="448E5168" w14:textId="77777777" w:rsidR="001D0212" w:rsidRDefault="00DD611B" w:rsidP="001D0212">
      <w:pPr>
        <w:keepNext/>
      </w:pPr>
      <w:r>
        <w:rPr>
          <w:noProof/>
        </w:rPr>
        <w:drawing>
          <wp:inline distT="0" distB="0" distL="0" distR="0" wp14:anchorId="1485859E" wp14:editId="45D5D136">
            <wp:extent cx="3254928" cy="2130803"/>
            <wp:effectExtent l="0" t="0" r="3175" b="3175"/>
            <wp:docPr id="102" name="Picture 102" descr="C:\Fraps\Screenshots\Unity 2015-04-25 16-53-2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Fraps\Screenshots\Unity 2015-04-25 16-53-28-9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8362" t="35696" r="13786"/>
                    <a:stretch/>
                  </pic:blipFill>
                  <pic:spPr bwMode="auto">
                    <a:xfrm>
                      <a:off x="0" y="0"/>
                      <a:ext cx="3257231" cy="2132311"/>
                    </a:xfrm>
                    <a:prstGeom prst="rect">
                      <a:avLst/>
                    </a:prstGeom>
                    <a:noFill/>
                    <a:ln>
                      <a:noFill/>
                    </a:ln>
                    <a:extLst>
                      <a:ext uri="{53640926-AAD7-44D8-BBD7-CCE9431645EC}">
                        <a14:shadowObscured xmlns:a14="http://schemas.microsoft.com/office/drawing/2010/main"/>
                      </a:ext>
                    </a:extLst>
                  </pic:spPr>
                </pic:pic>
              </a:graphicData>
            </a:graphic>
          </wp:inline>
        </w:drawing>
      </w:r>
    </w:p>
    <w:p w14:paraId="7F33CB1D" w14:textId="2B38FBE2" w:rsidR="00DD611B" w:rsidRPr="00DD611B" w:rsidRDefault="001D0212" w:rsidP="001D0212">
      <w:pPr>
        <w:pStyle w:val="Caption"/>
      </w:pPr>
      <w:r>
        <w:t xml:space="preserve">Figure </w:t>
      </w:r>
      <w:fldSimple w:instr=" SEQ Figure \* ARABIC ">
        <w:r w:rsidR="003736DC">
          <w:rPr>
            <w:noProof/>
          </w:rPr>
          <w:t>52</w:t>
        </w:r>
      </w:fldSimple>
      <w:r w:rsidRPr="00EC6EB7">
        <w:t>: Police barricade – 70 polys</w:t>
      </w:r>
    </w:p>
    <w:p w14:paraId="298DA85A" w14:textId="6324F54E" w:rsidR="00752673" w:rsidRDefault="00752673">
      <w:pPr>
        <w:pStyle w:val="Heading3"/>
      </w:pPr>
      <w:bookmarkStart w:id="66" w:name="_Toc417831447"/>
      <w:r w:rsidRPr="00752673">
        <w:lastRenderedPageBreak/>
        <w:t>Police car</w:t>
      </w:r>
      <w:bookmarkEnd w:id="66"/>
    </w:p>
    <w:p w14:paraId="3CE63826" w14:textId="77777777" w:rsidR="00377A51" w:rsidRDefault="00377A51" w:rsidP="001D0212">
      <w:pPr>
        <w:keepNext/>
        <w:rPr>
          <w:noProof/>
        </w:rPr>
      </w:pPr>
    </w:p>
    <w:p w14:paraId="026451B6" w14:textId="77777777" w:rsidR="001D0212" w:rsidRDefault="0083704D" w:rsidP="001D0212">
      <w:pPr>
        <w:keepNext/>
      </w:pPr>
      <w:r>
        <w:rPr>
          <w:noProof/>
        </w:rPr>
        <w:drawing>
          <wp:inline distT="0" distB="0" distL="0" distR="0" wp14:anchorId="2BBA0416" wp14:editId="645F73B1">
            <wp:extent cx="4118994" cy="1635853"/>
            <wp:effectExtent l="0" t="0" r="0" b="2540"/>
            <wp:docPr id="100" name="Picture 100" descr="C:\Fraps\Screenshots\Unity 2015-04-25 16-53-5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Fraps\Screenshots\Unity 2015-04-25 16-53-55-96.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7790" t="28822" r="7205" b="22306"/>
                    <a:stretch/>
                  </pic:blipFill>
                  <pic:spPr bwMode="auto">
                    <a:xfrm>
                      <a:off x="0" y="0"/>
                      <a:ext cx="4121248" cy="1636748"/>
                    </a:xfrm>
                    <a:prstGeom prst="rect">
                      <a:avLst/>
                    </a:prstGeom>
                    <a:noFill/>
                    <a:ln>
                      <a:noFill/>
                    </a:ln>
                    <a:extLst>
                      <a:ext uri="{53640926-AAD7-44D8-BBD7-CCE9431645EC}">
                        <a14:shadowObscured xmlns:a14="http://schemas.microsoft.com/office/drawing/2010/main"/>
                      </a:ext>
                    </a:extLst>
                  </pic:spPr>
                </pic:pic>
              </a:graphicData>
            </a:graphic>
          </wp:inline>
        </w:drawing>
      </w:r>
    </w:p>
    <w:p w14:paraId="0D73D77F" w14:textId="7CD8FCF9" w:rsidR="0083704D" w:rsidRPr="0083704D" w:rsidRDefault="001D0212" w:rsidP="001D0212">
      <w:pPr>
        <w:pStyle w:val="Caption"/>
      </w:pPr>
      <w:r>
        <w:t xml:space="preserve">Figure </w:t>
      </w:r>
      <w:fldSimple w:instr=" SEQ Figure \* ARABIC ">
        <w:r w:rsidR="003736DC">
          <w:rPr>
            <w:noProof/>
          </w:rPr>
          <w:t>53</w:t>
        </w:r>
      </w:fldSimple>
      <w:r w:rsidRPr="00DF685E">
        <w:t>: Police car – 796 polys</w:t>
      </w:r>
    </w:p>
    <w:p w14:paraId="178A23D7" w14:textId="573CABA0" w:rsidR="00752673" w:rsidRDefault="00752673">
      <w:pPr>
        <w:pStyle w:val="Heading3"/>
      </w:pPr>
      <w:bookmarkStart w:id="67" w:name="_Toc417831448"/>
      <w:r w:rsidRPr="00752673">
        <w:t>Potted shrub – short</w:t>
      </w:r>
      <w:bookmarkEnd w:id="67"/>
    </w:p>
    <w:p w14:paraId="0785A023" w14:textId="77777777" w:rsidR="00377A51" w:rsidRDefault="00377A51" w:rsidP="001D0212">
      <w:pPr>
        <w:keepNext/>
        <w:rPr>
          <w:noProof/>
        </w:rPr>
      </w:pPr>
    </w:p>
    <w:p w14:paraId="0FF8C33B" w14:textId="77777777" w:rsidR="001D0212" w:rsidRDefault="009D302C" w:rsidP="001D0212">
      <w:pPr>
        <w:keepNext/>
      </w:pPr>
      <w:r>
        <w:rPr>
          <w:noProof/>
        </w:rPr>
        <w:drawing>
          <wp:inline distT="0" distB="0" distL="0" distR="0" wp14:anchorId="45133592" wp14:editId="66B6A284">
            <wp:extent cx="1174458" cy="1761688"/>
            <wp:effectExtent l="0" t="0" r="6985" b="0"/>
            <wp:docPr id="110" name="Picture 110" descr="C:\Fraps\Screenshots\Unity 2015-04-25 16-52-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Fraps\Screenshots\Unity 2015-04-25 16-52-02-49.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38542" t="28400" r="37153" b="18820"/>
                    <a:stretch/>
                  </pic:blipFill>
                  <pic:spPr bwMode="auto">
                    <a:xfrm>
                      <a:off x="0" y="0"/>
                      <a:ext cx="1173579" cy="1760369"/>
                    </a:xfrm>
                    <a:prstGeom prst="rect">
                      <a:avLst/>
                    </a:prstGeom>
                    <a:noFill/>
                    <a:ln>
                      <a:noFill/>
                    </a:ln>
                    <a:extLst>
                      <a:ext uri="{53640926-AAD7-44D8-BBD7-CCE9431645EC}">
                        <a14:shadowObscured xmlns:a14="http://schemas.microsoft.com/office/drawing/2010/main"/>
                      </a:ext>
                    </a:extLst>
                  </pic:spPr>
                </pic:pic>
              </a:graphicData>
            </a:graphic>
          </wp:inline>
        </w:drawing>
      </w:r>
    </w:p>
    <w:p w14:paraId="73C55D82" w14:textId="195910FD" w:rsidR="009D302C" w:rsidRPr="009D302C" w:rsidRDefault="001D0212" w:rsidP="001D0212">
      <w:pPr>
        <w:pStyle w:val="Caption"/>
      </w:pPr>
      <w:r>
        <w:t xml:space="preserve">Figure </w:t>
      </w:r>
      <w:fldSimple w:instr=" SEQ Figure \* ARABIC ">
        <w:r w:rsidR="003736DC">
          <w:rPr>
            <w:noProof/>
          </w:rPr>
          <w:t>54</w:t>
        </w:r>
      </w:fldSimple>
      <w:r w:rsidRPr="00176761">
        <w:t>: Potted shrub – short – 122 polys</w:t>
      </w:r>
    </w:p>
    <w:p w14:paraId="0F6101AE" w14:textId="250FEC2E" w:rsidR="00752673" w:rsidRDefault="00752673">
      <w:pPr>
        <w:pStyle w:val="Heading3"/>
      </w:pPr>
      <w:bookmarkStart w:id="68" w:name="_Toc417831449"/>
      <w:r w:rsidRPr="00752673">
        <w:lastRenderedPageBreak/>
        <w:t>Potted shrub – tall</w:t>
      </w:r>
      <w:bookmarkEnd w:id="68"/>
    </w:p>
    <w:p w14:paraId="0BC43FBA" w14:textId="77777777" w:rsidR="00377A51" w:rsidRDefault="00377A51" w:rsidP="001D0212">
      <w:pPr>
        <w:keepNext/>
        <w:rPr>
          <w:noProof/>
        </w:rPr>
      </w:pPr>
    </w:p>
    <w:p w14:paraId="13640593" w14:textId="77777777" w:rsidR="001D0212" w:rsidRDefault="000955FC" w:rsidP="001D0212">
      <w:pPr>
        <w:keepNext/>
      </w:pPr>
      <w:r>
        <w:rPr>
          <w:noProof/>
        </w:rPr>
        <w:drawing>
          <wp:inline distT="0" distB="0" distL="0" distR="0" wp14:anchorId="1FE1ABF5" wp14:editId="6360986B">
            <wp:extent cx="922789" cy="2223083"/>
            <wp:effectExtent l="0" t="0" r="0" b="6350"/>
            <wp:docPr id="114" name="Picture 114" descr="C:\Fraps\Screenshots\Unity 2015-04-25 16-50-5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Fraps\Screenshots\Unity 2015-04-25 16-50-58-43.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45614" t="17017" r="35088" b="15680"/>
                    <a:stretch/>
                  </pic:blipFill>
                  <pic:spPr bwMode="auto">
                    <a:xfrm>
                      <a:off x="0" y="0"/>
                      <a:ext cx="922812" cy="2223138"/>
                    </a:xfrm>
                    <a:prstGeom prst="rect">
                      <a:avLst/>
                    </a:prstGeom>
                    <a:noFill/>
                    <a:ln>
                      <a:noFill/>
                    </a:ln>
                    <a:extLst>
                      <a:ext uri="{53640926-AAD7-44D8-BBD7-CCE9431645EC}">
                        <a14:shadowObscured xmlns:a14="http://schemas.microsoft.com/office/drawing/2010/main"/>
                      </a:ext>
                    </a:extLst>
                  </pic:spPr>
                </pic:pic>
              </a:graphicData>
            </a:graphic>
          </wp:inline>
        </w:drawing>
      </w:r>
    </w:p>
    <w:p w14:paraId="29E189E7" w14:textId="270A7CEA" w:rsidR="000955FC" w:rsidRPr="000955FC" w:rsidRDefault="001D0212" w:rsidP="001D0212">
      <w:pPr>
        <w:pStyle w:val="Caption"/>
      </w:pPr>
      <w:r>
        <w:t xml:space="preserve">Figure </w:t>
      </w:r>
      <w:fldSimple w:instr=" SEQ Figure \* ARABIC ">
        <w:r w:rsidR="003736DC">
          <w:rPr>
            <w:noProof/>
          </w:rPr>
          <w:t>55</w:t>
        </w:r>
      </w:fldSimple>
      <w:r w:rsidRPr="00782CEA">
        <w:t>: Potted shrub – tall – 122 polys</w:t>
      </w:r>
    </w:p>
    <w:p w14:paraId="1F33556D" w14:textId="0162DECA" w:rsidR="00752673" w:rsidRDefault="00752673">
      <w:pPr>
        <w:pStyle w:val="Heading3"/>
      </w:pPr>
      <w:bookmarkStart w:id="69" w:name="_Toc417831450"/>
      <w:r w:rsidRPr="00752673">
        <w:t>Pyramid – green</w:t>
      </w:r>
      <w:bookmarkEnd w:id="69"/>
    </w:p>
    <w:p w14:paraId="04AA0819" w14:textId="77777777" w:rsidR="00377A51" w:rsidRDefault="00377A51" w:rsidP="001D0212">
      <w:pPr>
        <w:keepNext/>
        <w:rPr>
          <w:noProof/>
        </w:rPr>
      </w:pPr>
    </w:p>
    <w:p w14:paraId="47FA9802" w14:textId="77777777" w:rsidR="001D0212" w:rsidRDefault="0083704D" w:rsidP="001D0212">
      <w:pPr>
        <w:keepNext/>
      </w:pPr>
      <w:r>
        <w:rPr>
          <w:noProof/>
        </w:rPr>
        <w:drawing>
          <wp:inline distT="0" distB="0" distL="0" distR="0" wp14:anchorId="48275B1B" wp14:editId="4D099BC7">
            <wp:extent cx="2265027" cy="2105636"/>
            <wp:effectExtent l="0" t="0" r="2540" b="9525"/>
            <wp:docPr id="80" name="Picture 80" descr="C:\Fraps\Screenshots\Unity 2015-04-25 17-04-2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Fraps\Screenshots\Unity 2015-04-25 17-04-22-35.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5071" t="17006" r="27592" b="19289"/>
                    <a:stretch/>
                  </pic:blipFill>
                  <pic:spPr bwMode="auto">
                    <a:xfrm>
                      <a:off x="0" y="0"/>
                      <a:ext cx="2267897" cy="2108304"/>
                    </a:xfrm>
                    <a:prstGeom prst="rect">
                      <a:avLst/>
                    </a:prstGeom>
                    <a:noFill/>
                    <a:ln>
                      <a:noFill/>
                    </a:ln>
                    <a:extLst>
                      <a:ext uri="{53640926-AAD7-44D8-BBD7-CCE9431645EC}">
                        <a14:shadowObscured xmlns:a14="http://schemas.microsoft.com/office/drawing/2010/main"/>
                      </a:ext>
                    </a:extLst>
                  </pic:spPr>
                </pic:pic>
              </a:graphicData>
            </a:graphic>
          </wp:inline>
        </w:drawing>
      </w:r>
    </w:p>
    <w:p w14:paraId="423F39A6" w14:textId="34930CBB" w:rsidR="0083704D" w:rsidRPr="0083704D" w:rsidRDefault="001D0212" w:rsidP="001D0212">
      <w:pPr>
        <w:pStyle w:val="Caption"/>
      </w:pPr>
      <w:r>
        <w:t xml:space="preserve">Figure </w:t>
      </w:r>
      <w:fldSimple w:instr=" SEQ Figure \* ARABIC ">
        <w:r w:rsidR="003736DC">
          <w:rPr>
            <w:noProof/>
          </w:rPr>
          <w:t>56</w:t>
        </w:r>
      </w:fldSimple>
      <w:r w:rsidRPr="00BA33CF">
        <w:t>: Pyramid – green – 12 polys</w:t>
      </w:r>
    </w:p>
    <w:p w14:paraId="5BEFF268" w14:textId="386E21FE" w:rsidR="00752673" w:rsidRDefault="00752673">
      <w:pPr>
        <w:pStyle w:val="Heading3"/>
      </w:pPr>
      <w:bookmarkStart w:id="70" w:name="_Toc417831451"/>
      <w:r w:rsidRPr="00752673">
        <w:lastRenderedPageBreak/>
        <w:t>Pyramid – purple</w:t>
      </w:r>
      <w:bookmarkEnd w:id="70"/>
    </w:p>
    <w:p w14:paraId="5AE3D659" w14:textId="77777777" w:rsidR="00377A51" w:rsidRDefault="00377A51" w:rsidP="001D0212">
      <w:pPr>
        <w:keepNext/>
        <w:rPr>
          <w:noProof/>
        </w:rPr>
      </w:pPr>
    </w:p>
    <w:p w14:paraId="1037501C" w14:textId="77777777" w:rsidR="001D0212" w:rsidRDefault="0083704D" w:rsidP="001D0212">
      <w:pPr>
        <w:keepNext/>
      </w:pPr>
      <w:r>
        <w:rPr>
          <w:noProof/>
        </w:rPr>
        <w:drawing>
          <wp:inline distT="0" distB="0" distL="0" distR="0" wp14:anchorId="52D162C3" wp14:editId="2CDAA475">
            <wp:extent cx="2256638" cy="2080470"/>
            <wp:effectExtent l="0" t="0" r="0" b="0"/>
            <wp:docPr id="81" name="Picture 81" descr="C:\Fraps\Screenshots\Unity 2015-04-25 17-04-1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Fraps\Screenshots\Unity 2015-04-25 17-04-14-68.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490" t="18274" r="24086" b="18432"/>
                    <a:stretch/>
                  </pic:blipFill>
                  <pic:spPr bwMode="auto">
                    <a:xfrm>
                      <a:off x="0" y="0"/>
                      <a:ext cx="2273798" cy="2096290"/>
                    </a:xfrm>
                    <a:prstGeom prst="rect">
                      <a:avLst/>
                    </a:prstGeom>
                    <a:noFill/>
                    <a:ln>
                      <a:noFill/>
                    </a:ln>
                    <a:extLst>
                      <a:ext uri="{53640926-AAD7-44D8-BBD7-CCE9431645EC}">
                        <a14:shadowObscured xmlns:a14="http://schemas.microsoft.com/office/drawing/2010/main"/>
                      </a:ext>
                    </a:extLst>
                  </pic:spPr>
                </pic:pic>
              </a:graphicData>
            </a:graphic>
          </wp:inline>
        </w:drawing>
      </w:r>
    </w:p>
    <w:p w14:paraId="4BCA1DCE" w14:textId="1BFDDCCF" w:rsidR="0083704D" w:rsidRPr="0083704D" w:rsidRDefault="001D0212" w:rsidP="001D0212">
      <w:pPr>
        <w:pStyle w:val="Caption"/>
      </w:pPr>
      <w:r>
        <w:t xml:space="preserve">Figure </w:t>
      </w:r>
      <w:fldSimple w:instr=" SEQ Figure \* ARABIC ">
        <w:r w:rsidR="003736DC">
          <w:rPr>
            <w:noProof/>
          </w:rPr>
          <w:t>57</w:t>
        </w:r>
      </w:fldSimple>
      <w:r w:rsidRPr="00586F55">
        <w:t>: Pyramid – purple – 12 polys</w:t>
      </w:r>
    </w:p>
    <w:p w14:paraId="07AB9140" w14:textId="2017C2FD" w:rsidR="00752673" w:rsidRDefault="00752673">
      <w:pPr>
        <w:pStyle w:val="Heading3"/>
      </w:pPr>
      <w:bookmarkStart w:id="71" w:name="_Toc417831452"/>
      <w:r w:rsidRPr="00752673">
        <w:t>Pyramid – tan</w:t>
      </w:r>
      <w:bookmarkEnd w:id="71"/>
    </w:p>
    <w:p w14:paraId="53874353" w14:textId="77777777" w:rsidR="00377A51" w:rsidRDefault="00377A51" w:rsidP="001D0212">
      <w:pPr>
        <w:keepNext/>
        <w:rPr>
          <w:noProof/>
        </w:rPr>
      </w:pPr>
    </w:p>
    <w:p w14:paraId="24E4219D" w14:textId="77777777" w:rsidR="001D0212" w:rsidRDefault="0083704D" w:rsidP="001D0212">
      <w:pPr>
        <w:keepNext/>
      </w:pPr>
      <w:r>
        <w:rPr>
          <w:noProof/>
        </w:rPr>
        <w:drawing>
          <wp:inline distT="0" distB="0" distL="0" distR="0" wp14:anchorId="33F7A2AF" wp14:editId="72A8DF31">
            <wp:extent cx="2265027" cy="2046914"/>
            <wp:effectExtent l="0" t="0" r="2540" b="0"/>
            <wp:docPr id="79" name="Picture 79" descr="C:\Fraps\Screenshots\Unity 2015-04-25 17-04-2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Fraps\Screenshots\Unity 2015-04-25 17-04-29-17.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23318" t="19289" r="29346" b="18782"/>
                    <a:stretch/>
                  </pic:blipFill>
                  <pic:spPr bwMode="auto">
                    <a:xfrm>
                      <a:off x="0" y="0"/>
                      <a:ext cx="2267427" cy="2049083"/>
                    </a:xfrm>
                    <a:prstGeom prst="rect">
                      <a:avLst/>
                    </a:prstGeom>
                    <a:noFill/>
                    <a:ln>
                      <a:noFill/>
                    </a:ln>
                    <a:extLst>
                      <a:ext uri="{53640926-AAD7-44D8-BBD7-CCE9431645EC}">
                        <a14:shadowObscured xmlns:a14="http://schemas.microsoft.com/office/drawing/2010/main"/>
                      </a:ext>
                    </a:extLst>
                  </pic:spPr>
                </pic:pic>
              </a:graphicData>
            </a:graphic>
          </wp:inline>
        </w:drawing>
      </w:r>
    </w:p>
    <w:p w14:paraId="520B814C" w14:textId="3AF4726D" w:rsidR="0083704D" w:rsidRPr="0083704D" w:rsidRDefault="001D0212" w:rsidP="001D0212">
      <w:pPr>
        <w:pStyle w:val="Caption"/>
      </w:pPr>
      <w:r>
        <w:t xml:space="preserve">Figure </w:t>
      </w:r>
      <w:fldSimple w:instr=" SEQ Figure \* ARABIC ">
        <w:r w:rsidR="003736DC">
          <w:rPr>
            <w:noProof/>
          </w:rPr>
          <w:t>58</w:t>
        </w:r>
      </w:fldSimple>
      <w:r w:rsidRPr="00E11C53">
        <w:t>: Pyramid – tan – 12 polys</w:t>
      </w:r>
    </w:p>
    <w:p w14:paraId="1ADC1202" w14:textId="3712C34E" w:rsidR="00752673" w:rsidRDefault="00752673">
      <w:pPr>
        <w:pStyle w:val="Heading3"/>
      </w:pPr>
      <w:bookmarkStart w:id="72" w:name="_Toc417831453"/>
      <w:r w:rsidRPr="00752673">
        <w:lastRenderedPageBreak/>
        <w:t>Revolver</w:t>
      </w:r>
      <w:bookmarkEnd w:id="72"/>
    </w:p>
    <w:p w14:paraId="46D09984" w14:textId="77777777" w:rsidR="00377A51" w:rsidRDefault="00377A51" w:rsidP="001D0212">
      <w:pPr>
        <w:keepNext/>
        <w:rPr>
          <w:noProof/>
        </w:rPr>
      </w:pPr>
    </w:p>
    <w:p w14:paraId="492CEE0B" w14:textId="77777777" w:rsidR="001D0212" w:rsidRDefault="000955FC" w:rsidP="001D0212">
      <w:pPr>
        <w:keepNext/>
      </w:pPr>
      <w:r>
        <w:rPr>
          <w:noProof/>
        </w:rPr>
        <w:drawing>
          <wp:inline distT="0" distB="0" distL="0" distR="0" wp14:anchorId="630C9C16" wp14:editId="5A81F63E">
            <wp:extent cx="3850546" cy="1929468"/>
            <wp:effectExtent l="0" t="0" r="0" b="0"/>
            <wp:docPr id="82" name="Picture 82" descr="C:\Fraps\Screenshots\Unity 2015-04-25 17-04-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Fraps\Screenshots\Unity 2015-04-25 17-04-05-44.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2807" t="26668" r="6666" b="14918"/>
                    <a:stretch/>
                  </pic:blipFill>
                  <pic:spPr bwMode="auto">
                    <a:xfrm>
                      <a:off x="0" y="0"/>
                      <a:ext cx="3851744" cy="1930068"/>
                    </a:xfrm>
                    <a:prstGeom prst="rect">
                      <a:avLst/>
                    </a:prstGeom>
                    <a:noFill/>
                    <a:ln>
                      <a:noFill/>
                    </a:ln>
                    <a:extLst>
                      <a:ext uri="{53640926-AAD7-44D8-BBD7-CCE9431645EC}">
                        <a14:shadowObscured xmlns:a14="http://schemas.microsoft.com/office/drawing/2010/main"/>
                      </a:ext>
                    </a:extLst>
                  </pic:spPr>
                </pic:pic>
              </a:graphicData>
            </a:graphic>
          </wp:inline>
        </w:drawing>
      </w:r>
    </w:p>
    <w:p w14:paraId="3DD5ABE6" w14:textId="1F9DF198" w:rsidR="000955FC" w:rsidRPr="000955FC" w:rsidRDefault="001D0212" w:rsidP="001D0212">
      <w:pPr>
        <w:pStyle w:val="Caption"/>
      </w:pPr>
      <w:r>
        <w:t xml:space="preserve">Figure </w:t>
      </w:r>
      <w:fldSimple w:instr=" SEQ Figure \* ARABIC ">
        <w:r w:rsidR="003736DC">
          <w:rPr>
            <w:noProof/>
          </w:rPr>
          <w:t>59</w:t>
        </w:r>
      </w:fldSimple>
      <w:r w:rsidRPr="00454D6B">
        <w:t>: Revolver – 177 polys</w:t>
      </w:r>
    </w:p>
    <w:p w14:paraId="0D2FE1B8" w14:textId="76445237" w:rsidR="00752673" w:rsidRDefault="00752673">
      <w:pPr>
        <w:pStyle w:val="Heading3"/>
      </w:pPr>
      <w:bookmarkStart w:id="73" w:name="_Toc417831454"/>
      <w:r w:rsidRPr="00752673">
        <w:lastRenderedPageBreak/>
        <w:t>Rocket</w:t>
      </w:r>
      <w:bookmarkEnd w:id="73"/>
    </w:p>
    <w:p w14:paraId="773F28FA" w14:textId="77777777" w:rsidR="00377A51" w:rsidRDefault="00377A51" w:rsidP="001D0212">
      <w:pPr>
        <w:keepNext/>
        <w:rPr>
          <w:noProof/>
        </w:rPr>
      </w:pPr>
    </w:p>
    <w:p w14:paraId="335455E6" w14:textId="77777777" w:rsidR="001D0212" w:rsidRDefault="0083704D" w:rsidP="001D0212">
      <w:pPr>
        <w:keepNext/>
      </w:pPr>
      <w:r>
        <w:rPr>
          <w:noProof/>
        </w:rPr>
        <w:drawing>
          <wp:inline distT="0" distB="0" distL="0" distR="0" wp14:anchorId="18C192E9" wp14:editId="071978E2">
            <wp:extent cx="1199626" cy="3212984"/>
            <wp:effectExtent l="0" t="0" r="635" b="6985"/>
            <wp:docPr id="125" name="Picture 125" descr="C:\Fraps\Screenshots\Unity 2015-04-25 19-35-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Fraps\Screenshots\Unity 2015-04-25 19-35-55-06.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38443" r="39654" b="15077"/>
                    <a:stretch/>
                  </pic:blipFill>
                  <pic:spPr bwMode="auto">
                    <a:xfrm>
                      <a:off x="0" y="0"/>
                      <a:ext cx="1200398" cy="3215052"/>
                    </a:xfrm>
                    <a:prstGeom prst="rect">
                      <a:avLst/>
                    </a:prstGeom>
                    <a:noFill/>
                    <a:ln>
                      <a:noFill/>
                    </a:ln>
                    <a:extLst>
                      <a:ext uri="{53640926-AAD7-44D8-BBD7-CCE9431645EC}">
                        <a14:shadowObscured xmlns:a14="http://schemas.microsoft.com/office/drawing/2010/main"/>
                      </a:ext>
                    </a:extLst>
                  </pic:spPr>
                </pic:pic>
              </a:graphicData>
            </a:graphic>
          </wp:inline>
        </w:drawing>
      </w:r>
    </w:p>
    <w:p w14:paraId="31BBA1E2" w14:textId="5D873B99" w:rsidR="0083704D" w:rsidRPr="0083704D" w:rsidRDefault="001D0212" w:rsidP="001D0212">
      <w:pPr>
        <w:pStyle w:val="Caption"/>
      </w:pPr>
      <w:r>
        <w:t xml:space="preserve">Figure </w:t>
      </w:r>
      <w:fldSimple w:instr=" SEQ Figure \* ARABIC ">
        <w:r w:rsidR="003736DC">
          <w:rPr>
            <w:noProof/>
          </w:rPr>
          <w:t>60</w:t>
        </w:r>
      </w:fldSimple>
      <w:r w:rsidRPr="005D4777">
        <w:t>: Rocket – 188 polys</w:t>
      </w:r>
    </w:p>
    <w:p w14:paraId="00AD234D" w14:textId="307277AF" w:rsidR="00752673" w:rsidRDefault="00752673">
      <w:pPr>
        <w:pStyle w:val="Heading3"/>
      </w:pPr>
      <w:bookmarkStart w:id="74" w:name="_Toc417831455"/>
      <w:r w:rsidRPr="00752673">
        <w:lastRenderedPageBreak/>
        <w:t>Round shield</w:t>
      </w:r>
      <w:bookmarkEnd w:id="74"/>
    </w:p>
    <w:p w14:paraId="3ACBA028" w14:textId="77777777" w:rsidR="00377A51" w:rsidRDefault="00377A51" w:rsidP="001D0212">
      <w:pPr>
        <w:keepNext/>
        <w:rPr>
          <w:noProof/>
        </w:rPr>
      </w:pPr>
    </w:p>
    <w:p w14:paraId="79AAA08F" w14:textId="77777777" w:rsidR="001D0212" w:rsidRDefault="000955FC" w:rsidP="001D0212">
      <w:pPr>
        <w:keepNext/>
      </w:pPr>
      <w:r>
        <w:rPr>
          <w:noProof/>
        </w:rPr>
        <w:drawing>
          <wp:inline distT="0" distB="0" distL="0" distR="0" wp14:anchorId="75A3DD39" wp14:editId="2D01D816">
            <wp:extent cx="2122414" cy="2172746"/>
            <wp:effectExtent l="0" t="0" r="0" b="0"/>
            <wp:docPr id="83" name="Picture 83" descr="C:\Fraps\Screenshots\Unity 2015-04-25 17-03-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Fraps\Screenshots\Unity 2015-04-25 17-03-04-58.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31989" t="16285" r="23541" b="17812"/>
                    <a:stretch/>
                  </pic:blipFill>
                  <pic:spPr bwMode="auto">
                    <a:xfrm>
                      <a:off x="0" y="0"/>
                      <a:ext cx="2122252" cy="2172580"/>
                    </a:xfrm>
                    <a:prstGeom prst="rect">
                      <a:avLst/>
                    </a:prstGeom>
                    <a:noFill/>
                    <a:ln>
                      <a:noFill/>
                    </a:ln>
                    <a:extLst>
                      <a:ext uri="{53640926-AAD7-44D8-BBD7-CCE9431645EC}">
                        <a14:shadowObscured xmlns:a14="http://schemas.microsoft.com/office/drawing/2010/main"/>
                      </a:ext>
                    </a:extLst>
                  </pic:spPr>
                </pic:pic>
              </a:graphicData>
            </a:graphic>
          </wp:inline>
        </w:drawing>
      </w:r>
    </w:p>
    <w:p w14:paraId="006DDBAA" w14:textId="5D796236" w:rsidR="000955FC" w:rsidRPr="000955FC" w:rsidRDefault="001D0212" w:rsidP="001D0212">
      <w:pPr>
        <w:pStyle w:val="Caption"/>
      </w:pPr>
      <w:r>
        <w:t xml:space="preserve">Figure </w:t>
      </w:r>
      <w:fldSimple w:instr=" SEQ Figure \* ARABIC ">
        <w:r w:rsidR="003736DC">
          <w:rPr>
            <w:noProof/>
          </w:rPr>
          <w:t>61</w:t>
        </w:r>
      </w:fldSimple>
      <w:r w:rsidRPr="00645ED2">
        <w:t>: Round shield – 480 polys</w:t>
      </w:r>
    </w:p>
    <w:p w14:paraId="428B9A59" w14:textId="1D515237" w:rsidR="00752673" w:rsidRDefault="00752673">
      <w:pPr>
        <w:pStyle w:val="Heading3"/>
      </w:pPr>
      <w:bookmarkStart w:id="75" w:name="_Toc417831456"/>
      <w:r w:rsidRPr="00752673">
        <w:t>Satellite</w:t>
      </w:r>
      <w:bookmarkEnd w:id="75"/>
    </w:p>
    <w:p w14:paraId="2D1D881E" w14:textId="77777777" w:rsidR="00377A51" w:rsidRDefault="00377A51" w:rsidP="001D0212">
      <w:pPr>
        <w:keepNext/>
        <w:rPr>
          <w:noProof/>
        </w:rPr>
      </w:pPr>
    </w:p>
    <w:p w14:paraId="579D3CC0" w14:textId="77777777" w:rsidR="001D0212" w:rsidRDefault="000955FC" w:rsidP="001D0212">
      <w:pPr>
        <w:keepNext/>
      </w:pPr>
      <w:r>
        <w:rPr>
          <w:noProof/>
        </w:rPr>
        <w:drawing>
          <wp:inline distT="0" distB="0" distL="0" distR="0" wp14:anchorId="44A5F545" wp14:editId="0F042574">
            <wp:extent cx="2483140" cy="2147581"/>
            <wp:effectExtent l="0" t="0" r="0" b="5080"/>
            <wp:docPr id="34" name="Picture 34" descr="C:\Fraps\Screenshots\Unity 2015-04-25 17-42-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Fraps\Screenshots\Unity 2015-04-25 17-42-05-79.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31558" t="20812" r="16547" b="14213"/>
                    <a:stretch/>
                  </pic:blipFill>
                  <pic:spPr bwMode="auto">
                    <a:xfrm>
                      <a:off x="0" y="0"/>
                      <a:ext cx="2485332" cy="2149477"/>
                    </a:xfrm>
                    <a:prstGeom prst="rect">
                      <a:avLst/>
                    </a:prstGeom>
                    <a:noFill/>
                    <a:ln>
                      <a:noFill/>
                    </a:ln>
                    <a:extLst>
                      <a:ext uri="{53640926-AAD7-44D8-BBD7-CCE9431645EC}">
                        <a14:shadowObscured xmlns:a14="http://schemas.microsoft.com/office/drawing/2010/main"/>
                      </a:ext>
                    </a:extLst>
                  </pic:spPr>
                </pic:pic>
              </a:graphicData>
            </a:graphic>
          </wp:inline>
        </w:drawing>
      </w:r>
    </w:p>
    <w:p w14:paraId="2A9548E2" w14:textId="5388402B" w:rsidR="000955FC" w:rsidRPr="000955FC" w:rsidRDefault="001D0212" w:rsidP="001D0212">
      <w:pPr>
        <w:pStyle w:val="Caption"/>
      </w:pPr>
      <w:r>
        <w:t xml:space="preserve">Figure </w:t>
      </w:r>
      <w:fldSimple w:instr=" SEQ Figure \* ARABIC ">
        <w:r w:rsidR="003736DC">
          <w:rPr>
            <w:noProof/>
          </w:rPr>
          <w:t>62</w:t>
        </w:r>
      </w:fldSimple>
      <w:r w:rsidRPr="000D6C61">
        <w:t>: Satellite – 284 polys</w:t>
      </w:r>
    </w:p>
    <w:p w14:paraId="19112A2C" w14:textId="2112DA55" w:rsidR="00752673" w:rsidRDefault="00752673">
      <w:pPr>
        <w:pStyle w:val="Heading3"/>
      </w:pPr>
      <w:bookmarkStart w:id="76" w:name="_Toc417831457"/>
      <w:r w:rsidRPr="00752673">
        <w:lastRenderedPageBreak/>
        <w:t>Scientist</w:t>
      </w:r>
      <w:bookmarkEnd w:id="76"/>
    </w:p>
    <w:p w14:paraId="0B7F2E50" w14:textId="77777777" w:rsidR="00377A51" w:rsidRDefault="00377A51" w:rsidP="001D0212">
      <w:pPr>
        <w:keepNext/>
        <w:rPr>
          <w:noProof/>
        </w:rPr>
      </w:pPr>
    </w:p>
    <w:p w14:paraId="46CEDE76" w14:textId="77777777" w:rsidR="001D0212" w:rsidRDefault="000955FC" w:rsidP="001D0212">
      <w:pPr>
        <w:keepNext/>
      </w:pPr>
      <w:r>
        <w:rPr>
          <w:noProof/>
        </w:rPr>
        <w:drawing>
          <wp:inline distT="0" distB="0" distL="0" distR="0" wp14:anchorId="5468EB06" wp14:editId="2C7E7C9C">
            <wp:extent cx="1719743" cy="2441197"/>
            <wp:effectExtent l="0" t="0" r="0" b="0"/>
            <wp:docPr id="59" name="Picture 59" descr="C:\Fraps\Screenshots\Unity 2015-04-25 17-18-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Fraps\Screenshots\Unity 2015-04-25 17-18-22-67.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8724" t="14647" r="25516" b="11869"/>
                    <a:stretch/>
                  </pic:blipFill>
                  <pic:spPr bwMode="auto">
                    <a:xfrm>
                      <a:off x="0" y="0"/>
                      <a:ext cx="1722122" cy="2444574"/>
                    </a:xfrm>
                    <a:prstGeom prst="rect">
                      <a:avLst/>
                    </a:prstGeom>
                    <a:noFill/>
                    <a:ln>
                      <a:noFill/>
                    </a:ln>
                    <a:extLst>
                      <a:ext uri="{53640926-AAD7-44D8-BBD7-CCE9431645EC}">
                        <a14:shadowObscured xmlns:a14="http://schemas.microsoft.com/office/drawing/2010/main"/>
                      </a:ext>
                    </a:extLst>
                  </pic:spPr>
                </pic:pic>
              </a:graphicData>
            </a:graphic>
          </wp:inline>
        </w:drawing>
      </w:r>
    </w:p>
    <w:p w14:paraId="4D804AD2" w14:textId="02B8CBF8" w:rsidR="000955FC" w:rsidRPr="000955FC" w:rsidRDefault="001D0212" w:rsidP="001D0212">
      <w:pPr>
        <w:pStyle w:val="Caption"/>
      </w:pPr>
      <w:r>
        <w:t xml:space="preserve">Figure </w:t>
      </w:r>
      <w:fldSimple w:instr=" SEQ Figure \* ARABIC ">
        <w:r w:rsidR="003736DC">
          <w:rPr>
            <w:noProof/>
          </w:rPr>
          <w:t>63</w:t>
        </w:r>
      </w:fldSimple>
      <w:r w:rsidRPr="00F829D9">
        <w:t>: Scientist – 642 polys</w:t>
      </w:r>
    </w:p>
    <w:p w14:paraId="7C02F8D6" w14:textId="5A2D742A" w:rsidR="00752673" w:rsidRDefault="00752673">
      <w:pPr>
        <w:pStyle w:val="Heading3"/>
      </w:pPr>
      <w:bookmarkStart w:id="77" w:name="_Toc417831458"/>
      <w:r w:rsidRPr="00752673">
        <w:lastRenderedPageBreak/>
        <w:t>Seal</w:t>
      </w:r>
      <w:bookmarkEnd w:id="77"/>
    </w:p>
    <w:p w14:paraId="2FE9B430" w14:textId="77777777" w:rsidR="00377A51" w:rsidRDefault="00377A51" w:rsidP="001D0212">
      <w:pPr>
        <w:keepNext/>
        <w:rPr>
          <w:noProof/>
        </w:rPr>
      </w:pPr>
    </w:p>
    <w:p w14:paraId="5D3C3217" w14:textId="77777777" w:rsidR="001D0212" w:rsidRDefault="0083704D" w:rsidP="001D0212">
      <w:pPr>
        <w:keepNext/>
      </w:pPr>
      <w:r>
        <w:rPr>
          <w:noProof/>
        </w:rPr>
        <w:drawing>
          <wp:inline distT="0" distB="0" distL="0" distR="0" wp14:anchorId="6A34A65C" wp14:editId="19DC34FE">
            <wp:extent cx="3338818" cy="3394220"/>
            <wp:effectExtent l="0" t="0" r="0" b="0"/>
            <wp:docPr id="124" name="Picture 124" descr="C:\Fraps\Screenshots\Unity 2015-04-25 19-30-4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Fraps\Screenshots\Unity 2015-04-25 19-30-49-0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31" t="3344" r="17492"/>
                    <a:stretch/>
                  </pic:blipFill>
                  <pic:spPr bwMode="auto">
                    <a:xfrm>
                      <a:off x="0" y="0"/>
                      <a:ext cx="3339252" cy="3394661"/>
                    </a:xfrm>
                    <a:prstGeom prst="rect">
                      <a:avLst/>
                    </a:prstGeom>
                    <a:noFill/>
                    <a:ln>
                      <a:noFill/>
                    </a:ln>
                    <a:extLst>
                      <a:ext uri="{53640926-AAD7-44D8-BBD7-CCE9431645EC}">
                        <a14:shadowObscured xmlns:a14="http://schemas.microsoft.com/office/drawing/2010/main"/>
                      </a:ext>
                    </a:extLst>
                  </pic:spPr>
                </pic:pic>
              </a:graphicData>
            </a:graphic>
          </wp:inline>
        </w:drawing>
      </w:r>
    </w:p>
    <w:p w14:paraId="183A0CBE" w14:textId="7096AD42" w:rsidR="0083704D" w:rsidRPr="0083704D" w:rsidRDefault="001D0212" w:rsidP="001D0212">
      <w:pPr>
        <w:pStyle w:val="Caption"/>
      </w:pPr>
      <w:r>
        <w:t xml:space="preserve">Figure </w:t>
      </w:r>
      <w:fldSimple w:instr=" SEQ Figure \* ARABIC ">
        <w:r w:rsidR="003736DC">
          <w:rPr>
            <w:noProof/>
          </w:rPr>
          <w:t>64</w:t>
        </w:r>
      </w:fldSimple>
      <w:r w:rsidRPr="0023226C">
        <w:t>: Seal - 262 polys</w:t>
      </w:r>
    </w:p>
    <w:p w14:paraId="65A8138D" w14:textId="0EDA4BB0" w:rsidR="00752673" w:rsidRDefault="00752673">
      <w:pPr>
        <w:pStyle w:val="Heading3"/>
      </w:pPr>
      <w:bookmarkStart w:id="78" w:name="_Toc417831459"/>
      <w:r w:rsidRPr="00752673">
        <w:lastRenderedPageBreak/>
        <w:t>Sickle</w:t>
      </w:r>
      <w:bookmarkEnd w:id="78"/>
    </w:p>
    <w:p w14:paraId="24BBBD83" w14:textId="77777777" w:rsidR="00377A51" w:rsidRDefault="00377A51" w:rsidP="001D0212">
      <w:pPr>
        <w:keepNext/>
        <w:rPr>
          <w:noProof/>
        </w:rPr>
      </w:pPr>
    </w:p>
    <w:p w14:paraId="437A4A3A" w14:textId="77777777" w:rsidR="001D0212" w:rsidRDefault="0083704D" w:rsidP="001D0212">
      <w:pPr>
        <w:keepNext/>
      </w:pPr>
      <w:r>
        <w:rPr>
          <w:noProof/>
        </w:rPr>
        <w:drawing>
          <wp:inline distT="0" distB="0" distL="0" distR="0" wp14:anchorId="128E8EEB" wp14:editId="7A1C24C6">
            <wp:extent cx="1208014" cy="2206305"/>
            <wp:effectExtent l="0" t="0" r="0" b="3810"/>
            <wp:docPr id="86" name="Picture 86" descr="C:\Fraps\Screenshots\Unity 2015-04-25 16-57-5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Fraps\Screenshots\Unity 2015-04-25 16-57-56-63.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36315" t="21842" r="38421" b="11362"/>
                    <a:stretch/>
                  </pic:blipFill>
                  <pic:spPr bwMode="auto">
                    <a:xfrm>
                      <a:off x="0" y="0"/>
                      <a:ext cx="1208805" cy="2207750"/>
                    </a:xfrm>
                    <a:prstGeom prst="rect">
                      <a:avLst/>
                    </a:prstGeom>
                    <a:noFill/>
                    <a:ln>
                      <a:noFill/>
                    </a:ln>
                    <a:extLst>
                      <a:ext uri="{53640926-AAD7-44D8-BBD7-CCE9431645EC}">
                        <a14:shadowObscured xmlns:a14="http://schemas.microsoft.com/office/drawing/2010/main"/>
                      </a:ext>
                    </a:extLst>
                  </pic:spPr>
                </pic:pic>
              </a:graphicData>
            </a:graphic>
          </wp:inline>
        </w:drawing>
      </w:r>
    </w:p>
    <w:p w14:paraId="3D4F5A96" w14:textId="16998DD9" w:rsidR="0083704D" w:rsidRPr="0083704D" w:rsidRDefault="001D0212" w:rsidP="001D0212">
      <w:pPr>
        <w:pStyle w:val="Caption"/>
      </w:pPr>
      <w:r>
        <w:t xml:space="preserve">Figure </w:t>
      </w:r>
      <w:fldSimple w:instr=" SEQ Figure \* ARABIC ">
        <w:r w:rsidR="003736DC">
          <w:rPr>
            <w:noProof/>
          </w:rPr>
          <w:t>65</w:t>
        </w:r>
      </w:fldSimple>
      <w:r w:rsidRPr="0069694F">
        <w:t>: Sickle – 117 polys</w:t>
      </w:r>
    </w:p>
    <w:p w14:paraId="5D000AB8" w14:textId="40AF50E9" w:rsidR="00752673" w:rsidRDefault="00752673">
      <w:pPr>
        <w:pStyle w:val="Heading3"/>
      </w:pPr>
      <w:bookmarkStart w:id="79" w:name="_Toc417831460"/>
      <w:r w:rsidRPr="00752673">
        <w:t>Space capsule</w:t>
      </w:r>
      <w:bookmarkEnd w:id="79"/>
    </w:p>
    <w:p w14:paraId="24D9A09C" w14:textId="77777777" w:rsidR="00377A51" w:rsidRDefault="00377A51" w:rsidP="001D0212">
      <w:pPr>
        <w:keepNext/>
        <w:rPr>
          <w:noProof/>
        </w:rPr>
      </w:pPr>
    </w:p>
    <w:p w14:paraId="7CB2C4F3" w14:textId="77777777" w:rsidR="001D0212" w:rsidRDefault="00DD611B" w:rsidP="001D0212">
      <w:pPr>
        <w:keepNext/>
      </w:pPr>
      <w:r>
        <w:rPr>
          <w:noProof/>
        </w:rPr>
        <w:drawing>
          <wp:inline distT="0" distB="0" distL="0" distR="0" wp14:anchorId="478CDEFE" wp14:editId="73372028">
            <wp:extent cx="2239860" cy="2281805"/>
            <wp:effectExtent l="0" t="0" r="8255" b="4445"/>
            <wp:docPr id="33" name="Picture 33" descr="C:\Fraps\Screenshots\Unity 2015-04-25 17-42-1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Fraps\Screenshots\Unity 2015-04-25 17-42-18-93.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21564" t="12944" r="31625" b="18021"/>
                    <a:stretch/>
                  </pic:blipFill>
                  <pic:spPr bwMode="auto">
                    <a:xfrm>
                      <a:off x="0" y="0"/>
                      <a:ext cx="2241144" cy="2283113"/>
                    </a:xfrm>
                    <a:prstGeom prst="rect">
                      <a:avLst/>
                    </a:prstGeom>
                    <a:noFill/>
                    <a:ln>
                      <a:noFill/>
                    </a:ln>
                    <a:extLst>
                      <a:ext uri="{53640926-AAD7-44D8-BBD7-CCE9431645EC}">
                        <a14:shadowObscured xmlns:a14="http://schemas.microsoft.com/office/drawing/2010/main"/>
                      </a:ext>
                    </a:extLst>
                  </pic:spPr>
                </pic:pic>
              </a:graphicData>
            </a:graphic>
          </wp:inline>
        </w:drawing>
      </w:r>
    </w:p>
    <w:p w14:paraId="555E4846" w14:textId="06933899" w:rsidR="00DD611B" w:rsidRPr="00DD611B" w:rsidRDefault="001D0212" w:rsidP="001D0212">
      <w:pPr>
        <w:pStyle w:val="Caption"/>
      </w:pPr>
      <w:r>
        <w:t xml:space="preserve">Figure </w:t>
      </w:r>
      <w:fldSimple w:instr=" SEQ Figure \* ARABIC ">
        <w:r w:rsidR="003736DC">
          <w:rPr>
            <w:noProof/>
          </w:rPr>
          <w:t>66</w:t>
        </w:r>
      </w:fldSimple>
      <w:r w:rsidRPr="009F4543">
        <w:t>: Space capsule – 160 polys</w:t>
      </w:r>
    </w:p>
    <w:p w14:paraId="5E32C6C3" w14:textId="24849942" w:rsidR="00752673" w:rsidRDefault="00752673">
      <w:pPr>
        <w:pStyle w:val="Heading3"/>
      </w:pPr>
      <w:bookmarkStart w:id="80" w:name="_Toc417831461"/>
      <w:r w:rsidRPr="00752673">
        <w:lastRenderedPageBreak/>
        <w:t>Stanchion</w:t>
      </w:r>
      <w:bookmarkEnd w:id="80"/>
    </w:p>
    <w:p w14:paraId="67F57472" w14:textId="77777777" w:rsidR="00F24E06" w:rsidRDefault="00F24E06" w:rsidP="001D0212">
      <w:pPr>
        <w:keepNext/>
        <w:rPr>
          <w:noProof/>
        </w:rPr>
      </w:pPr>
    </w:p>
    <w:p w14:paraId="41E0A0E4" w14:textId="77777777" w:rsidR="001D0212" w:rsidRDefault="0083704D" w:rsidP="001D0212">
      <w:pPr>
        <w:keepNext/>
      </w:pPr>
      <w:r>
        <w:rPr>
          <w:noProof/>
        </w:rPr>
        <w:drawing>
          <wp:inline distT="0" distB="0" distL="0" distR="0" wp14:anchorId="4F52701B" wp14:editId="75CA2B8B">
            <wp:extent cx="870336" cy="2483141"/>
            <wp:effectExtent l="0" t="0" r="6350" b="0"/>
            <wp:docPr id="78" name="Picture 78" descr="C:\Fraps\Screenshots\Unity 2015-04-25 17-04-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raps\Screenshots\Unity 2015-04-25 17-04-44-44.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46755" t="18697" r="35078" b="6268"/>
                    <a:stretch/>
                  </pic:blipFill>
                  <pic:spPr bwMode="auto">
                    <a:xfrm>
                      <a:off x="0" y="0"/>
                      <a:ext cx="873139" cy="2491139"/>
                    </a:xfrm>
                    <a:prstGeom prst="rect">
                      <a:avLst/>
                    </a:prstGeom>
                    <a:noFill/>
                    <a:ln>
                      <a:noFill/>
                    </a:ln>
                    <a:extLst>
                      <a:ext uri="{53640926-AAD7-44D8-BBD7-CCE9431645EC}">
                        <a14:shadowObscured xmlns:a14="http://schemas.microsoft.com/office/drawing/2010/main"/>
                      </a:ext>
                    </a:extLst>
                  </pic:spPr>
                </pic:pic>
              </a:graphicData>
            </a:graphic>
          </wp:inline>
        </w:drawing>
      </w:r>
    </w:p>
    <w:p w14:paraId="47232ED7" w14:textId="21EE8789" w:rsidR="0083704D" w:rsidRPr="0083704D" w:rsidRDefault="001D0212" w:rsidP="001D0212">
      <w:pPr>
        <w:pStyle w:val="Caption"/>
      </w:pPr>
      <w:r>
        <w:t xml:space="preserve">Figure </w:t>
      </w:r>
      <w:fldSimple w:instr=" SEQ Figure \* ARABIC ">
        <w:r w:rsidR="003736DC">
          <w:rPr>
            <w:noProof/>
          </w:rPr>
          <w:t>67</w:t>
        </w:r>
      </w:fldSimple>
      <w:r w:rsidRPr="007B08C7">
        <w:t>: Stanchion – 58 polys</w:t>
      </w:r>
    </w:p>
    <w:p w14:paraId="7DE53BC4" w14:textId="128D5DC5" w:rsidR="00752673" w:rsidRDefault="00752673">
      <w:pPr>
        <w:pStyle w:val="Heading3"/>
      </w:pPr>
      <w:bookmarkStart w:id="81" w:name="_Toc417831462"/>
      <w:r w:rsidRPr="00752673">
        <w:t>Stanchion and rope</w:t>
      </w:r>
      <w:bookmarkEnd w:id="81"/>
    </w:p>
    <w:p w14:paraId="68CA2BB5" w14:textId="77777777" w:rsidR="00F24E06" w:rsidRDefault="00F24E06" w:rsidP="001D0212">
      <w:pPr>
        <w:keepNext/>
        <w:rPr>
          <w:noProof/>
        </w:rPr>
      </w:pPr>
    </w:p>
    <w:p w14:paraId="18C2872C" w14:textId="77777777" w:rsidR="001D0212" w:rsidRDefault="0083704D" w:rsidP="001D0212">
      <w:pPr>
        <w:keepNext/>
      </w:pPr>
      <w:r>
        <w:rPr>
          <w:noProof/>
        </w:rPr>
        <w:drawing>
          <wp:inline distT="0" distB="0" distL="0" distR="0" wp14:anchorId="6C7EAB63" wp14:editId="6114749A">
            <wp:extent cx="3363984" cy="1795244"/>
            <wp:effectExtent l="0" t="0" r="8255" b="0"/>
            <wp:docPr id="77" name="Picture 77" descr="C:\Fraps\Screenshots\Unity 2015-04-25 17-05-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Fraps\Screenshots\Unity 2015-04-25 17-05-05-76.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20863" t="22589" r="8833" b="23097"/>
                    <a:stretch/>
                  </pic:blipFill>
                  <pic:spPr bwMode="auto">
                    <a:xfrm>
                      <a:off x="0" y="0"/>
                      <a:ext cx="3367312" cy="1797020"/>
                    </a:xfrm>
                    <a:prstGeom prst="rect">
                      <a:avLst/>
                    </a:prstGeom>
                    <a:noFill/>
                    <a:ln>
                      <a:noFill/>
                    </a:ln>
                    <a:extLst>
                      <a:ext uri="{53640926-AAD7-44D8-BBD7-CCE9431645EC}">
                        <a14:shadowObscured xmlns:a14="http://schemas.microsoft.com/office/drawing/2010/main"/>
                      </a:ext>
                    </a:extLst>
                  </pic:spPr>
                </pic:pic>
              </a:graphicData>
            </a:graphic>
          </wp:inline>
        </w:drawing>
      </w:r>
    </w:p>
    <w:p w14:paraId="6B56A5BC" w14:textId="06926B6D" w:rsidR="0083704D" w:rsidRPr="0083704D" w:rsidRDefault="001D0212" w:rsidP="001D0212">
      <w:pPr>
        <w:pStyle w:val="Caption"/>
      </w:pPr>
      <w:r>
        <w:t xml:space="preserve">Figure </w:t>
      </w:r>
      <w:fldSimple w:instr=" SEQ Figure \* ARABIC ">
        <w:r w:rsidR="003736DC">
          <w:rPr>
            <w:noProof/>
          </w:rPr>
          <w:t>68</w:t>
        </w:r>
      </w:fldSimple>
      <w:r w:rsidRPr="0044386C">
        <w:t>: Stanchion and rope – 123 polys</w:t>
      </w:r>
    </w:p>
    <w:p w14:paraId="17F3C550" w14:textId="5F978686" w:rsidR="00752673" w:rsidRDefault="00752673">
      <w:pPr>
        <w:pStyle w:val="Heading3"/>
      </w:pPr>
      <w:bookmarkStart w:id="82" w:name="_Toc417831463"/>
      <w:r w:rsidRPr="00752673">
        <w:lastRenderedPageBreak/>
        <w:t>Stone wall</w:t>
      </w:r>
      <w:bookmarkEnd w:id="82"/>
    </w:p>
    <w:p w14:paraId="19F7DA22" w14:textId="77777777" w:rsidR="00F24E06" w:rsidRDefault="00F24E06" w:rsidP="001D0212">
      <w:pPr>
        <w:keepNext/>
        <w:rPr>
          <w:noProof/>
        </w:rPr>
      </w:pPr>
    </w:p>
    <w:p w14:paraId="27F737E2" w14:textId="77777777" w:rsidR="001D0212" w:rsidRDefault="000955FC" w:rsidP="001D0212">
      <w:pPr>
        <w:keepNext/>
      </w:pPr>
      <w:r>
        <w:rPr>
          <w:noProof/>
        </w:rPr>
        <w:drawing>
          <wp:inline distT="0" distB="0" distL="0" distR="0" wp14:anchorId="4FA0DC46" wp14:editId="4B9B256E">
            <wp:extent cx="3229761" cy="1694576"/>
            <wp:effectExtent l="0" t="0" r="8890" b="1270"/>
            <wp:docPr id="116" name="Picture 116" descr="C:\Fraps\Screenshots\Unity 2015-04-25 16-49-1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Fraps\Screenshots\Unity 2015-04-25 16-49-16-77.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18295" t="20828" r="13321" b="27230"/>
                    <a:stretch/>
                  </pic:blipFill>
                  <pic:spPr bwMode="auto">
                    <a:xfrm>
                      <a:off x="0" y="0"/>
                      <a:ext cx="3230170" cy="1694791"/>
                    </a:xfrm>
                    <a:prstGeom prst="rect">
                      <a:avLst/>
                    </a:prstGeom>
                    <a:noFill/>
                    <a:ln>
                      <a:noFill/>
                    </a:ln>
                    <a:extLst>
                      <a:ext uri="{53640926-AAD7-44D8-BBD7-CCE9431645EC}">
                        <a14:shadowObscured xmlns:a14="http://schemas.microsoft.com/office/drawing/2010/main"/>
                      </a:ext>
                    </a:extLst>
                  </pic:spPr>
                </pic:pic>
              </a:graphicData>
            </a:graphic>
          </wp:inline>
        </w:drawing>
      </w:r>
    </w:p>
    <w:p w14:paraId="469EFF80" w14:textId="6A8689CD" w:rsidR="000955FC" w:rsidRPr="000955FC" w:rsidRDefault="001D0212" w:rsidP="001D0212">
      <w:pPr>
        <w:pStyle w:val="Caption"/>
      </w:pPr>
      <w:r>
        <w:t xml:space="preserve">Figure </w:t>
      </w:r>
      <w:fldSimple w:instr=" SEQ Figure \* ARABIC ">
        <w:r w:rsidR="003736DC">
          <w:rPr>
            <w:noProof/>
          </w:rPr>
          <w:t>69</w:t>
        </w:r>
      </w:fldSimple>
      <w:r w:rsidRPr="00140196">
        <w:t>: Stone wall – 64 polys</w:t>
      </w:r>
    </w:p>
    <w:p w14:paraId="23FC0FB8" w14:textId="04368D57" w:rsidR="00752673" w:rsidRDefault="00752673">
      <w:pPr>
        <w:pStyle w:val="Heading3"/>
      </w:pPr>
      <w:bookmarkStart w:id="83" w:name="_Toc417831464"/>
      <w:r w:rsidRPr="00752673">
        <w:t>Tall bush</w:t>
      </w:r>
      <w:bookmarkEnd w:id="83"/>
    </w:p>
    <w:p w14:paraId="338568C7" w14:textId="77777777" w:rsidR="00F24E06" w:rsidRDefault="00F24E06" w:rsidP="001D0212">
      <w:pPr>
        <w:keepNext/>
        <w:rPr>
          <w:noProof/>
        </w:rPr>
      </w:pPr>
    </w:p>
    <w:p w14:paraId="4EE8DB2D" w14:textId="77777777" w:rsidR="001D0212" w:rsidRDefault="000955FC" w:rsidP="001D0212">
      <w:pPr>
        <w:keepNext/>
      </w:pPr>
      <w:r>
        <w:rPr>
          <w:noProof/>
        </w:rPr>
        <w:drawing>
          <wp:inline distT="0" distB="0" distL="0" distR="0" wp14:anchorId="1450CB28" wp14:editId="68EEFDA4">
            <wp:extent cx="1627464" cy="2525086"/>
            <wp:effectExtent l="0" t="0" r="0" b="8890"/>
            <wp:docPr id="104" name="Picture 104" descr="C:\Fraps\Screenshots\Unity 2015-04-25 16-53-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Fraps\Screenshots\Unity 2015-04-25 16-53-02-06.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39623" r="26364" b="23604"/>
                    <a:stretch/>
                  </pic:blipFill>
                  <pic:spPr bwMode="auto">
                    <a:xfrm>
                      <a:off x="0" y="0"/>
                      <a:ext cx="1628398" cy="2526535"/>
                    </a:xfrm>
                    <a:prstGeom prst="rect">
                      <a:avLst/>
                    </a:prstGeom>
                    <a:noFill/>
                    <a:ln>
                      <a:noFill/>
                    </a:ln>
                    <a:extLst>
                      <a:ext uri="{53640926-AAD7-44D8-BBD7-CCE9431645EC}">
                        <a14:shadowObscured xmlns:a14="http://schemas.microsoft.com/office/drawing/2010/main"/>
                      </a:ext>
                    </a:extLst>
                  </pic:spPr>
                </pic:pic>
              </a:graphicData>
            </a:graphic>
          </wp:inline>
        </w:drawing>
      </w:r>
    </w:p>
    <w:p w14:paraId="7858EE9C" w14:textId="3AABBD0A" w:rsidR="000955FC" w:rsidRPr="000955FC" w:rsidRDefault="001D0212" w:rsidP="001D0212">
      <w:pPr>
        <w:pStyle w:val="Caption"/>
      </w:pPr>
      <w:r>
        <w:t xml:space="preserve">Figure </w:t>
      </w:r>
      <w:fldSimple w:instr=" SEQ Figure \* ARABIC ">
        <w:r w:rsidR="003736DC">
          <w:rPr>
            <w:noProof/>
          </w:rPr>
          <w:t>70</w:t>
        </w:r>
      </w:fldSimple>
      <w:r w:rsidRPr="008F7AF5">
        <w:t>: Tall bush – 66 polys</w:t>
      </w:r>
    </w:p>
    <w:p w14:paraId="7B631A7C" w14:textId="4ED5F676" w:rsidR="00752673" w:rsidRDefault="00752673">
      <w:pPr>
        <w:pStyle w:val="Heading3"/>
      </w:pPr>
      <w:bookmarkStart w:id="84" w:name="_Toc417831465"/>
      <w:r w:rsidRPr="00752673">
        <w:lastRenderedPageBreak/>
        <w:t>Tall display case</w:t>
      </w:r>
      <w:bookmarkEnd w:id="84"/>
    </w:p>
    <w:p w14:paraId="1D973A27" w14:textId="77777777" w:rsidR="00F24E06" w:rsidRDefault="00F24E06" w:rsidP="001D0212">
      <w:pPr>
        <w:keepNext/>
        <w:rPr>
          <w:noProof/>
        </w:rPr>
      </w:pPr>
    </w:p>
    <w:p w14:paraId="34B96CEB" w14:textId="77777777" w:rsidR="001D0212" w:rsidRDefault="009D302C" w:rsidP="001D0212">
      <w:pPr>
        <w:keepNext/>
      </w:pPr>
      <w:r>
        <w:rPr>
          <w:noProof/>
        </w:rPr>
        <w:drawing>
          <wp:inline distT="0" distB="0" distL="0" distR="0" wp14:anchorId="5B8AD349" wp14:editId="1D81F4C0">
            <wp:extent cx="1057013" cy="1879134"/>
            <wp:effectExtent l="0" t="0" r="0" b="6985"/>
            <wp:docPr id="109" name="Picture 109" descr="C:\Fraps\Screenshots\Unity 2015-04-25 16-52-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Fraps\Screenshots\Unity 2015-04-25 16-52-13-73.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37438" t="28499" r="40415" b="14504"/>
                    <a:stretch/>
                  </pic:blipFill>
                  <pic:spPr bwMode="auto">
                    <a:xfrm>
                      <a:off x="0" y="0"/>
                      <a:ext cx="1057730" cy="1880409"/>
                    </a:xfrm>
                    <a:prstGeom prst="rect">
                      <a:avLst/>
                    </a:prstGeom>
                    <a:noFill/>
                    <a:ln>
                      <a:noFill/>
                    </a:ln>
                    <a:extLst>
                      <a:ext uri="{53640926-AAD7-44D8-BBD7-CCE9431645EC}">
                        <a14:shadowObscured xmlns:a14="http://schemas.microsoft.com/office/drawing/2010/main"/>
                      </a:ext>
                    </a:extLst>
                  </pic:spPr>
                </pic:pic>
              </a:graphicData>
            </a:graphic>
          </wp:inline>
        </w:drawing>
      </w:r>
    </w:p>
    <w:p w14:paraId="228C00CA" w14:textId="6A6087D9" w:rsidR="009D302C" w:rsidRPr="009D302C" w:rsidRDefault="001D0212" w:rsidP="001D0212">
      <w:pPr>
        <w:pStyle w:val="Caption"/>
      </w:pPr>
      <w:r>
        <w:t xml:space="preserve">Figure </w:t>
      </w:r>
      <w:fldSimple w:instr=" SEQ Figure \* ARABIC ">
        <w:r w:rsidR="003736DC">
          <w:rPr>
            <w:noProof/>
          </w:rPr>
          <w:t>71</w:t>
        </w:r>
      </w:fldSimple>
      <w:r w:rsidRPr="00DA40FC">
        <w:t>: Tall display case – 28 polys</w:t>
      </w:r>
    </w:p>
    <w:p w14:paraId="4AA01C1B" w14:textId="028C077F" w:rsidR="00752673" w:rsidRDefault="00752673">
      <w:pPr>
        <w:pStyle w:val="Heading3"/>
      </w:pPr>
      <w:bookmarkStart w:id="85" w:name="_Toc417831466"/>
      <w:r w:rsidRPr="00752673">
        <w:t>Tank</w:t>
      </w:r>
      <w:bookmarkEnd w:id="85"/>
    </w:p>
    <w:p w14:paraId="567BE822" w14:textId="77777777" w:rsidR="00F24E06" w:rsidRDefault="00F24E06" w:rsidP="001D0212">
      <w:pPr>
        <w:keepNext/>
        <w:rPr>
          <w:noProof/>
        </w:rPr>
      </w:pPr>
    </w:p>
    <w:p w14:paraId="12F5D96D" w14:textId="77777777" w:rsidR="001D0212" w:rsidRDefault="000955FC" w:rsidP="001D0212">
      <w:pPr>
        <w:keepNext/>
      </w:pPr>
      <w:r>
        <w:rPr>
          <w:noProof/>
        </w:rPr>
        <w:drawing>
          <wp:inline distT="0" distB="0" distL="0" distR="0" wp14:anchorId="0067CEF7" wp14:editId="2B1EC518">
            <wp:extent cx="3078759" cy="1669409"/>
            <wp:effectExtent l="0" t="0" r="7620" b="7620"/>
            <wp:docPr id="101" name="Picture 101" descr="C:\Fraps\Screenshots\Unity 2015-04-25 16-53-4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Fraps\Screenshots\Unity 2015-04-25 16-53-43-56.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0702" t="24382" r="14912" b="25077"/>
                    <a:stretch/>
                  </pic:blipFill>
                  <pic:spPr bwMode="auto">
                    <a:xfrm>
                      <a:off x="0" y="0"/>
                      <a:ext cx="3078835" cy="1669450"/>
                    </a:xfrm>
                    <a:prstGeom prst="rect">
                      <a:avLst/>
                    </a:prstGeom>
                    <a:noFill/>
                    <a:ln>
                      <a:noFill/>
                    </a:ln>
                    <a:extLst>
                      <a:ext uri="{53640926-AAD7-44D8-BBD7-CCE9431645EC}">
                        <a14:shadowObscured xmlns:a14="http://schemas.microsoft.com/office/drawing/2010/main"/>
                      </a:ext>
                    </a:extLst>
                  </pic:spPr>
                </pic:pic>
              </a:graphicData>
            </a:graphic>
          </wp:inline>
        </w:drawing>
      </w:r>
    </w:p>
    <w:p w14:paraId="7C42E2E2" w14:textId="6FACE16A" w:rsidR="000955FC" w:rsidRPr="000955FC" w:rsidRDefault="001D0212" w:rsidP="001D0212">
      <w:pPr>
        <w:pStyle w:val="Caption"/>
      </w:pPr>
      <w:r>
        <w:t xml:space="preserve">Figure </w:t>
      </w:r>
      <w:fldSimple w:instr=" SEQ Figure \* ARABIC ">
        <w:r w:rsidR="003736DC">
          <w:rPr>
            <w:noProof/>
          </w:rPr>
          <w:t>72</w:t>
        </w:r>
      </w:fldSimple>
      <w:r w:rsidRPr="00CC2905">
        <w:t>: Tank – 262 polys</w:t>
      </w:r>
    </w:p>
    <w:p w14:paraId="5D303E90" w14:textId="0A44434A" w:rsidR="00752673" w:rsidRDefault="0083704D">
      <w:pPr>
        <w:pStyle w:val="Heading3"/>
      </w:pPr>
      <w:bookmarkStart w:id="86" w:name="_Toc417831467"/>
      <w:r w:rsidRPr="0083704D">
        <w:lastRenderedPageBreak/>
        <w:t>Templar shield</w:t>
      </w:r>
      <w:bookmarkEnd w:id="86"/>
    </w:p>
    <w:p w14:paraId="172D1484" w14:textId="77777777" w:rsidR="00F24E06" w:rsidRDefault="00F24E06" w:rsidP="001D0212">
      <w:pPr>
        <w:keepNext/>
        <w:rPr>
          <w:noProof/>
        </w:rPr>
      </w:pPr>
    </w:p>
    <w:p w14:paraId="7D9F8474" w14:textId="77777777" w:rsidR="001D0212" w:rsidRDefault="000955FC" w:rsidP="001D0212">
      <w:pPr>
        <w:keepNext/>
      </w:pPr>
      <w:r>
        <w:rPr>
          <w:noProof/>
        </w:rPr>
        <w:drawing>
          <wp:inline distT="0" distB="0" distL="0" distR="0" wp14:anchorId="252F5546" wp14:editId="6461CE1D">
            <wp:extent cx="1937857" cy="2097248"/>
            <wp:effectExtent l="0" t="0" r="5715" b="0"/>
            <wp:docPr id="84" name="Picture 84" descr="C:\Fraps\Screenshots\Unity 2015-04-25 17-02-3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Fraps\Screenshots\Unity 2015-04-25 17-02-35-08.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31228" t="15492" r="28245" b="21013"/>
                    <a:stretch/>
                  </pic:blipFill>
                  <pic:spPr bwMode="auto">
                    <a:xfrm>
                      <a:off x="0" y="0"/>
                      <a:ext cx="1938780" cy="2098247"/>
                    </a:xfrm>
                    <a:prstGeom prst="rect">
                      <a:avLst/>
                    </a:prstGeom>
                    <a:noFill/>
                    <a:ln>
                      <a:noFill/>
                    </a:ln>
                    <a:extLst>
                      <a:ext uri="{53640926-AAD7-44D8-BBD7-CCE9431645EC}">
                        <a14:shadowObscured xmlns:a14="http://schemas.microsoft.com/office/drawing/2010/main"/>
                      </a:ext>
                    </a:extLst>
                  </pic:spPr>
                </pic:pic>
              </a:graphicData>
            </a:graphic>
          </wp:inline>
        </w:drawing>
      </w:r>
    </w:p>
    <w:p w14:paraId="682DD616" w14:textId="717B7B26" w:rsidR="000955FC" w:rsidRPr="000955FC" w:rsidRDefault="001D0212" w:rsidP="001D0212">
      <w:pPr>
        <w:pStyle w:val="Caption"/>
      </w:pPr>
      <w:r>
        <w:t xml:space="preserve">Figure </w:t>
      </w:r>
      <w:fldSimple w:instr=" SEQ Figure \* ARABIC ">
        <w:r w:rsidR="003736DC">
          <w:rPr>
            <w:noProof/>
          </w:rPr>
          <w:t>73</w:t>
        </w:r>
      </w:fldSimple>
      <w:r w:rsidRPr="00E83F9D">
        <w:t>: Templar shield – 176 polys</w:t>
      </w:r>
    </w:p>
    <w:p w14:paraId="4CF48F74" w14:textId="6C918BE2" w:rsidR="00752673" w:rsidRDefault="0083704D">
      <w:pPr>
        <w:pStyle w:val="Heading3"/>
      </w:pPr>
      <w:bookmarkStart w:id="87" w:name="_Toc417831468"/>
      <w:r w:rsidRPr="0083704D">
        <w:t>Thompson sub-machine gun</w:t>
      </w:r>
      <w:bookmarkEnd w:id="87"/>
    </w:p>
    <w:p w14:paraId="02C60998" w14:textId="77777777" w:rsidR="00F24E06" w:rsidRDefault="00F24E06" w:rsidP="001D0212">
      <w:pPr>
        <w:keepNext/>
        <w:rPr>
          <w:noProof/>
        </w:rPr>
      </w:pPr>
    </w:p>
    <w:p w14:paraId="39EF6ECB" w14:textId="77777777" w:rsidR="001D0212" w:rsidRDefault="000955FC" w:rsidP="001D0212">
      <w:pPr>
        <w:keepNext/>
      </w:pPr>
      <w:r>
        <w:rPr>
          <w:noProof/>
        </w:rPr>
        <w:drawing>
          <wp:inline distT="0" distB="0" distL="0" distR="0" wp14:anchorId="75DC9F2D" wp14:editId="20589E85">
            <wp:extent cx="3649211" cy="1317071"/>
            <wp:effectExtent l="0" t="0" r="8890" b="0"/>
            <wp:docPr id="87" name="Picture 87" descr="C:\Fraps\Screenshots\Unity 2015-04-25 16-57-3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Fraps\Screenshots\Unity 2015-04-25 16-57-35-73.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9316" t="23919" r="14225" b="36133"/>
                    <a:stretch/>
                  </pic:blipFill>
                  <pic:spPr bwMode="auto">
                    <a:xfrm>
                      <a:off x="0" y="0"/>
                      <a:ext cx="3648928" cy="1316969"/>
                    </a:xfrm>
                    <a:prstGeom prst="rect">
                      <a:avLst/>
                    </a:prstGeom>
                    <a:noFill/>
                    <a:ln>
                      <a:noFill/>
                    </a:ln>
                    <a:extLst>
                      <a:ext uri="{53640926-AAD7-44D8-BBD7-CCE9431645EC}">
                        <a14:shadowObscured xmlns:a14="http://schemas.microsoft.com/office/drawing/2010/main"/>
                      </a:ext>
                    </a:extLst>
                  </pic:spPr>
                </pic:pic>
              </a:graphicData>
            </a:graphic>
          </wp:inline>
        </w:drawing>
      </w:r>
    </w:p>
    <w:p w14:paraId="49474BC8" w14:textId="0D4C5BDA" w:rsidR="000955FC" w:rsidRPr="000955FC" w:rsidRDefault="001D0212" w:rsidP="001D0212">
      <w:pPr>
        <w:pStyle w:val="Caption"/>
      </w:pPr>
      <w:r>
        <w:t xml:space="preserve">Figure </w:t>
      </w:r>
      <w:fldSimple w:instr=" SEQ Figure \* ARABIC ">
        <w:r w:rsidR="003736DC">
          <w:rPr>
            <w:noProof/>
          </w:rPr>
          <w:t>74</w:t>
        </w:r>
      </w:fldSimple>
      <w:r w:rsidRPr="007829A8">
        <w:t>: Thompson submachine gun – 164 polys</w:t>
      </w:r>
    </w:p>
    <w:p w14:paraId="5B75B02D" w14:textId="6394C2B9" w:rsidR="00752673" w:rsidRDefault="0083704D">
      <w:pPr>
        <w:pStyle w:val="Heading3"/>
      </w:pPr>
      <w:bookmarkStart w:id="88" w:name="_Toc417831469"/>
      <w:r w:rsidRPr="0083704D">
        <w:lastRenderedPageBreak/>
        <w:t>Tree</w:t>
      </w:r>
      <w:bookmarkEnd w:id="88"/>
    </w:p>
    <w:p w14:paraId="33A206CE" w14:textId="77777777" w:rsidR="00F24E06" w:rsidRDefault="00F24E06" w:rsidP="001D0212">
      <w:pPr>
        <w:keepNext/>
        <w:rPr>
          <w:noProof/>
        </w:rPr>
      </w:pPr>
    </w:p>
    <w:p w14:paraId="403A819B" w14:textId="77777777" w:rsidR="001D0212" w:rsidRDefault="0083704D" w:rsidP="001D0212">
      <w:pPr>
        <w:keepNext/>
      </w:pPr>
      <w:r>
        <w:rPr>
          <w:noProof/>
        </w:rPr>
        <w:drawing>
          <wp:inline distT="0" distB="0" distL="0" distR="0" wp14:anchorId="09B722E1" wp14:editId="4FA2CD12">
            <wp:extent cx="2231472" cy="2734811"/>
            <wp:effectExtent l="0" t="0" r="0" b="8890"/>
            <wp:docPr id="115" name="Picture 115" descr="C:\Fraps\Screenshots\Unity 2015-04-25 16-50-0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Fraps\Screenshots\Unity 2015-04-25 16-50-02-73.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7749" t="6821" r="25829" b="10816"/>
                    <a:stretch/>
                  </pic:blipFill>
                  <pic:spPr bwMode="auto">
                    <a:xfrm>
                      <a:off x="0" y="0"/>
                      <a:ext cx="2231124" cy="2734384"/>
                    </a:xfrm>
                    <a:prstGeom prst="rect">
                      <a:avLst/>
                    </a:prstGeom>
                    <a:noFill/>
                    <a:ln>
                      <a:noFill/>
                    </a:ln>
                    <a:extLst>
                      <a:ext uri="{53640926-AAD7-44D8-BBD7-CCE9431645EC}">
                        <a14:shadowObscured xmlns:a14="http://schemas.microsoft.com/office/drawing/2010/main"/>
                      </a:ext>
                    </a:extLst>
                  </pic:spPr>
                </pic:pic>
              </a:graphicData>
            </a:graphic>
          </wp:inline>
        </w:drawing>
      </w:r>
    </w:p>
    <w:p w14:paraId="789A6CAE" w14:textId="6F8EDF05" w:rsidR="0083704D" w:rsidRPr="0083704D" w:rsidRDefault="001D0212" w:rsidP="001D0212">
      <w:pPr>
        <w:pStyle w:val="Caption"/>
      </w:pPr>
      <w:r>
        <w:t xml:space="preserve">Figure </w:t>
      </w:r>
      <w:fldSimple w:instr=" SEQ Figure \* ARABIC ">
        <w:r w:rsidR="003736DC">
          <w:rPr>
            <w:noProof/>
          </w:rPr>
          <w:t>75</w:t>
        </w:r>
      </w:fldSimple>
      <w:r w:rsidRPr="00C461A1">
        <w:t>: Tree – 256 polys</w:t>
      </w:r>
    </w:p>
    <w:p w14:paraId="592DB631" w14:textId="77777777" w:rsidR="0083704D" w:rsidRDefault="0083704D" w:rsidP="0083704D">
      <w:pPr>
        <w:pStyle w:val="Heading3"/>
      </w:pPr>
      <w:bookmarkStart w:id="89" w:name="_Toc417831470"/>
      <w:r w:rsidRPr="0083704D">
        <w:t>Vase – brown</w:t>
      </w:r>
      <w:bookmarkEnd w:id="89"/>
    </w:p>
    <w:p w14:paraId="6B05CF9E" w14:textId="77777777" w:rsidR="00F24E06" w:rsidRDefault="00F24E06" w:rsidP="001D0212">
      <w:pPr>
        <w:keepNext/>
        <w:rPr>
          <w:noProof/>
        </w:rPr>
      </w:pPr>
    </w:p>
    <w:p w14:paraId="7F18CDDC" w14:textId="77777777" w:rsidR="001D0212" w:rsidRDefault="000955FC" w:rsidP="001D0212">
      <w:pPr>
        <w:keepNext/>
      </w:pPr>
      <w:r>
        <w:rPr>
          <w:noProof/>
        </w:rPr>
        <w:drawing>
          <wp:inline distT="0" distB="0" distL="0" distR="0" wp14:anchorId="124A3C5B" wp14:editId="23D98666">
            <wp:extent cx="1384183" cy="1610686"/>
            <wp:effectExtent l="0" t="0" r="6985" b="8890"/>
            <wp:docPr id="90" name="Picture 90" descr="C:\Fraps\Screenshots\Unity 2015-04-25 16-5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Fraps\Screenshots\Unity 2015-04-25 16-56-45-43.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41493" t="24631" r="29861" b="27114"/>
                    <a:stretch/>
                  </pic:blipFill>
                  <pic:spPr bwMode="auto">
                    <a:xfrm>
                      <a:off x="0" y="0"/>
                      <a:ext cx="1384004" cy="1610478"/>
                    </a:xfrm>
                    <a:prstGeom prst="rect">
                      <a:avLst/>
                    </a:prstGeom>
                    <a:noFill/>
                    <a:ln>
                      <a:noFill/>
                    </a:ln>
                    <a:extLst>
                      <a:ext uri="{53640926-AAD7-44D8-BBD7-CCE9431645EC}">
                        <a14:shadowObscured xmlns:a14="http://schemas.microsoft.com/office/drawing/2010/main"/>
                      </a:ext>
                    </a:extLst>
                  </pic:spPr>
                </pic:pic>
              </a:graphicData>
            </a:graphic>
          </wp:inline>
        </w:drawing>
      </w:r>
    </w:p>
    <w:p w14:paraId="59E43DCE" w14:textId="33FFB0CF" w:rsidR="000955FC" w:rsidRPr="000955FC" w:rsidRDefault="001D0212" w:rsidP="001D0212">
      <w:pPr>
        <w:pStyle w:val="Caption"/>
      </w:pPr>
      <w:r>
        <w:t xml:space="preserve">Figure </w:t>
      </w:r>
      <w:fldSimple w:instr=" SEQ Figure \* ARABIC ">
        <w:r w:rsidR="003736DC">
          <w:rPr>
            <w:noProof/>
          </w:rPr>
          <w:t>76</w:t>
        </w:r>
      </w:fldSimple>
      <w:r>
        <w:t xml:space="preserve">: </w:t>
      </w:r>
      <w:r w:rsidRPr="00DB2ACE">
        <w:t>Vase – brown – 35 polys</w:t>
      </w:r>
    </w:p>
    <w:p w14:paraId="49B3600D" w14:textId="42DB98E6" w:rsidR="0083704D" w:rsidRDefault="0083704D">
      <w:pPr>
        <w:pStyle w:val="Heading3"/>
      </w:pPr>
      <w:bookmarkStart w:id="90" w:name="_Toc417831471"/>
      <w:r>
        <w:lastRenderedPageBreak/>
        <w:t>Vase – green</w:t>
      </w:r>
      <w:bookmarkEnd w:id="90"/>
    </w:p>
    <w:p w14:paraId="1D5FE5A1" w14:textId="77777777" w:rsidR="00F24E06" w:rsidRDefault="00F24E06" w:rsidP="001D0212">
      <w:pPr>
        <w:keepNext/>
        <w:rPr>
          <w:noProof/>
        </w:rPr>
      </w:pPr>
    </w:p>
    <w:p w14:paraId="61D1FBB0" w14:textId="77777777" w:rsidR="001D0212" w:rsidRDefault="0083704D" w:rsidP="001D0212">
      <w:pPr>
        <w:keepNext/>
      </w:pPr>
      <w:r>
        <w:rPr>
          <w:noProof/>
        </w:rPr>
        <w:drawing>
          <wp:inline distT="0" distB="0" distL="0" distR="0" wp14:anchorId="0937EF58" wp14:editId="7F23D99A">
            <wp:extent cx="1367405" cy="1744910"/>
            <wp:effectExtent l="0" t="0" r="4445" b="8255"/>
            <wp:docPr id="91" name="Picture 91" descr="C:\Fraps\Screenshots\Unity 2015-04-25 16-56-3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Fraps\Screenshots\Unity 2015-04-25 16-56-38-96.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31588" t="23367" r="40122" b="24372"/>
                    <a:stretch/>
                  </pic:blipFill>
                  <pic:spPr bwMode="auto">
                    <a:xfrm>
                      <a:off x="0" y="0"/>
                      <a:ext cx="1369206" cy="1747208"/>
                    </a:xfrm>
                    <a:prstGeom prst="rect">
                      <a:avLst/>
                    </a:prstGeom>
                    <a:noFill/>
                    <a:ln>
                      <a:noFill/>
                    </a:ln>
                    <a:extLst>
                      <a:ext uri="{53640926-AAD7-44D8-BBD7-CCE9431645EC}">
                        <a14:shadowObscured xmlns:a14="http://schemas.microsoft.com/office/drawing/2010/main"/>
                      </a:ext>
                    </a:extLst>
                  </pic:spPr>
                </pic:pic>
              </a:graphicData>
            </a:graphic>
          </wp:inline>
        </w:drawing>
      </w:r>
    </w:p>
    <w:p w14:paraId="01789BEF" w14:textId="58570A12" w:rsidR="0083704D" w:rsidRPr="0083704D" w:rsidRDefault="001D0212" w:rsidP="001D0212">
      <w:pPr>
        <w:pStyle w:val="Caption"/>
      </w:pPr>
      <w:r>
        <w:t xml:space="preserve">Figure </w:t>
      </w:r>
      <w:fldSimple w:instr=" SEQ Figure \* ARABIC ">
        <w:r w:rsidR="003736DC">
          <w:rPr>
            <w:noProof/>
          </w:rPr>
          <w:t>77</w:t>
        </w:r>
      </w:fldSimple>
      <w:r w:rsidRPr="0067030C">
        <w:t>: Vase – green – 35 polys</w:t>
      </w:r>
    </w:p>
    <w:p w14:paraId="2885EBC9" w14:textId="5C28C664" w:rsidR="00752673" w:rsidRDefault="0083704D">
      <w:pPr>
        <w:pStyle w:val="Heading3"/>
      </w:pPr>
      <w:bookmarkStart w:id="91" w:name="_Toc417831472"/>
      <w:r w:rsidRPr="0083704D">
        <w:t>Vase - light blue</w:t>
      </w:r>
      <w:bookmarkEnd w:id="91"/>
    </w:p>
    <w:p w14:paraId="7DD836B6" w14:textId="77777777" w:rsidR="00F24E06" w:rsidRDefault="00F24E06" w:rsidP="001D0212">
      <w:pPr>
        <w:keepNext/>
        <w:rPr>
          <w:noProof/>
        </w:rPr>
      </w:pPr>
    </w:p>
    <w:p w14:paraId="5AA1DF0C" w14:textId="77777777" w:rsidR="001D0212" w:rsidRDefault="0083704D" w:rsidP="001D0212">
      <w:pPr>
        <w:keepNext/>
      </w:pPr>
      <w:r>
        <w:rPr>
          <w:noProof/>
        </w:rPr>
        <w:drawing>
          <wp:inline distT="0" distB="0" distL="0" distR="0" wp14:anchorId="3687727E" wp14:editId="58277C4B">
            <wp:extent cx="1510018" cy="1551963"/>
            <wp:effectExtent l="0" t="0" r="0" b="0"/>
            <wp:docPr id="89" name="Picture 89" descr="C:\Fraps\Screenshots\Unity 2015-04-25 16-56-5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Fraps\Screenshots\Unity 2015-04-25 16-56-51-89.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4975" t="27595" r="33547" b="25570"/>
                    <a:stretch/>
                  </pic:blipFill>
                  <pic:spPr bwMode="auto">
                    <a:xfrm>
                      <a:off x="0" y="0"/>
                      <a:ext cx="1512946" cy="1554973"/>
                    </a:xfrm>
                    <a:prstGeom prst="rect">
                      <a:avLst/>
                    </a:prstGeom>
                    <a:noFill/>
                    <a:ln>
                      <a:noFill/>
                    </a:ln>
                    <a:extLst>
                      <a:ext uri="{53640926-AAD7-44D8-BBD7-CCE9431645EC}">
                        <a14:shadowObscured xmlns:a14="http://schemas.microsoft.com/office/drawing/2010/main"/>
                      </a:ext>
                    </a:extLst>
                  </pic:spPr>
                </pic:pic>
              </a:graphicData>
            </a:graphic>
          </wp:inline>
        </w:drawing>
      </w:r>
    </w:p>
    <w:p w14:paraId="068F95E2" w14:textId="508DF90A" w:rsidR="0083704D" w:rsidRPr="0083704D" w:rsidRDefault="001D0212" w:rsidP="001D0212">
      <w:pPr>
        <w:pStyle w:val="Caption"/>
      </w:pPr>
      <w:r>
        <w:t xml:space="preserve">Figure </w:t>
      </w:r>
      <w:fldSimple w:instr=" SEQ Figure \* ARABIC ">
        <w:r w:rsidR="003736DC">
          <w:rPr>
            <w:noProof/>
          </w:rPr>
          <w:t>78</w:t>
        </w:r>
      </w:fldSimple>
      <w:r w:rsidRPr="00255E28">
        <w:t xml:space="preserve">: Vase – </w:t>
      </w:r>
      <w:r>
        <w:t>light blue</w:t>
      </w:r>
      <w:r w:rsidRPr="00255E28">
        <w:t xml:space="preserve"> – 35 polys</w:t>
      </w:r>
    </w:p>
    <w:p w14:paraId="05381613" w14:textId="2D8C2FD1" w:rsidR="00752673" w:rsidRDefault="0083704D">
      <w:pPr>
        <w:pStyle w:val="Heading3"/>
      </w:pPr>
      <w:bookmarkStart w:id="92" w:name="_Toc417831473"/>
      <w:proofErr w:type="gramStart"/>
      <w:r w:rsidRPr="0083704D">
        <w:lastRenderedPageBreak/>
        <w:t>vase</w:t>
      </w:r>
      <w:proofErr w:type="gramEnd"/>
      <w:r w:rsidRPr="0083704D">
        <w:t xml:space="preserve"> – purple</w:t>
      </w:r>
      <w:bookmarkEnd w:id="92"/>
    </w:p>
    <w:p w14:paraId="1CE60B20" w14:textId="77777777" w:rsidR="00F24E06" w:rsidRDefault="00F24E06" w:rsidP="001D0212">
      <w:pPr>
        <w:keepNext/>
        <w:rPr>
          <w:noProof/>
        </w:rPr>
      </w:pPr>
    </w:p>
    <w:p w14:paraId="6849F1C3" w14:textId="77777777" w:rsidR="001D0212" w:rsidRDefault="0083704D" w:rsidP="001D0212">
      <w:pPr>
        <w:keepNext/>
      </w:pPr>
      <w:r>
        <w:rPr>
          <w:noProof/>
        </w:rPr>
        <w:drawing>
          <wp:inline distT="0" distB="0" distL="0" distR="0" wp14:anchorId="1FDE7B04" wp14:editId="4EDA045C">
            <wp:extent cx="1417739" cy="1610686"/>
            <wp:effectExtent l="0" t="0" r="0" b="8890"/>
            <wp:docPr id="92" name="Picture 92" descr="C:\Fraps\Screenshots\Unity 2015-04-25 16-56-2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Fraps\Screenshots\Unity 2015-04-25 16-56-28-41.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35938" t="26391" r="34722" b="25353"/>
                    <a:stretch/>
                  </pic:blipFill>
                  <pic:spPr bwMode="auto">
                    <a:xfrm>
                      <a:off x="0" y="0"/>
                      <a:ext cx="1417556" cy="1610478"/>
                    </a:xfrm>
                    <a:prstGeom prst="rect">
                      <a:avLst/>
                    </a:prstGeom>
                    <a:noFill/>
                    <a:ln>
                      <a:noFill/>
                    </a:ln>
                    <a:extLst>
                      <a:ext uri="{53640926-AAD7-44D8-BBD7-CCE9431645EC}">
                        <a14:shadowObscured xmlns:a14="http://schemas.microsoft.com/office/drawing/2010/main"/>
                      </a:ext>
                    </a:extLst>
                  </pic:spPr>
                </pic:pic>
              </a:graphicData>
            </a:graphic>
          </wp:inline>
        </w:drawing>
      </w:r>
    </w:p>
    <w:p w14:paraId="1A62FC9B" w14:textId="3D7203FD" w:rsidR="0083704D" w:rsidRPr="0083704D" w:rsidRDefault="001D0212" w:rsidP="001D0212">
      <w:pPr>
        <w:pStyle w:val="Caption"/>
      </w:pPr>
      <w:r>
        <w:t xml:space="preserve">Figure </w:t>
      </w:r>
      <w:fldSimple w:instr=" SEQ Figure \* ARABIC ">
        <w:r w:rsidR="003736DC">
          <w:rPr>
            <w:noProof/>
          </w:rPr>
          <w:t>79</w:t>
        </w:r>
      </w:fldSimple>
      <w:r w:rsidRPr="00643018">
        <w:t xml:space="preserve">: Vase – </w:t>
      </w:r>
      <w:r>
        <w:t>purple</w:t>
      </w:r>
      <w:r w:rsidRPr="00643018">
        <w:t xml:space="preserve"> – 35 polys</w:t>
      </w:r>
    </w:p>
    <w:p w14:paraId="2C3EEDDE" w14:textId="5D394D90" w:rsidR="00752673" w:rsidRDefault="0083704D">
      <w:pPr>
        <w:pStyle w:val="Heading3"/>
      </w:pPr>
      <w:bookmarkStart w:id="93" w:name="_Toc417831474"/>
      <w:r w:rsidRPr="0083704D">
        <w:t>Window</w:t>
      </w:r>
      <w:bookmarkEnd w:id="93"/>
    </w:p>
    <w:p w14:paraId="676BCF8A" w14:textId="77777777" w:rsidR="00F24E06" w:rsidRDefault="00F24E06" w:rsidP="003D6E67">
      <w:pPr>
        <w:keepNext/>
        <w:rPr>
          <w:noProof/>
        </w:rPr>
      </w:pPr>
    </w:p>
    <w:p w14:paraId="1EBC747A" w14:textId="77777777" w:rsidR="003D6E67" w:rsidRDefault="0083704D" w:rsidP="003D6E67">
      <w:pPr>
        <w:keepNext/>
      </w:pPr>
      <w:r>
        <w:rPr>
          <w:noProof/>
        </w:rPr>
        <w:drawing>
          <wp:inline distT="0" distB="0" distL="0" distR="0" wp14:anchorId="7486100F" wp14:editId="40325ECE">
            <wp:extent cx="1971413" cy="1686187"/>
            <wp:effectExtent l="0" t="0" r="0" b="0"/>
            <wp:docPr id="117" name="Picture 117" descr="C:\Fraps\Screenshots\Unity 2015-04-25 16-44-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Fraps\Screenshots\Unity 2015-04-25 16-44-12-50.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29406" t="31234" r="29705" b="18136"/>
                    <a:stretch/>
                  </pic:blipFill>
                  <pic:spPr bwMode="auto">
                    <a:xfrm>
                      <a:off x="0" y="0"/>
                      <a:ext cx="1972913" cy="1687470"/>
                    </a:xfrm>
                    <a:prstGeom prst="rect">
                      <a:avLst/>
                    </a:prstGeom>
                    <a:noFill/>
                    <a:ln>
                      <a:noFill/>
                    </a:ln>
                    <a:extLst>
                      <a:ext uri="{53640926-AAD7-44D8-BBD7-CCE9431645EC}">
                        <a14:shadowObscured xmlns:a14="http://schemas.microsoft.com/office/drawing/2010/main"/>
                      </a:ext>
                    </a:extLst>
                  </pic:spPr>
                </pic:pic>
              </a:graphicData>
            </a:graphic>
          </wp:inline>
        </w:drawing>
      </w:r>
    </w:p>
    <w:p w14:paraId="7C2AE83B" w14:textId="74F0C424" w:rsidR="0083704D" w:rsidRPr="0083704D" w:rsidRDefault="003D6E67" w:rsidP="003D6E67">
      <w:pPr>
        <w:pStyle w:val="Caption"/>
      </w:pPr>
      <w:r>
        <w:t xml:space="preserve">Figure </w:t>
      </w:r>
      <w:fldSimple w:instr=" SEQ Figure \* ARABIC ">
        <w:r w:rsidR="003736DC">
          <w:rPr>
            <w:noProof/>
          </w:rPr>
          <w:t>80</w:t>
        </w:r>
      </w:fldSimple>
      <w:r w:rsidRPr="00071123">
        <w:t>: Window – 128 polys</w:t>
      </w:r>
    </w:p>
    <w:p w14:paraId="45280B1B" w14:textId="4789E007" w:rsidR="00752673" w:rsidRDefault="0083704D">
      <w:pPr>
        <w:pStyle w:val="Heading3"/>
      </w:pPr>
      <w:bookmarkStart w:id="94" w:name="_Toc417831475"/>
      <w:r w:rsidRPr="0083704D">
        <w:lastRenderedPageBreak/>
        <w:t>Wooden fence</w:t>
      </w:r>
      <w:bookmarkEnd w:id="94"/>
    </w:p>
    <w:p w14:paraId="56E1D52B" w14:textId="77777777" w:rsidR="00F24E06" w:rsidRDefault="00F24E06" w:rsidP="003D6E67">
      <w:pPr>
        <w:keepNext/>
        <w:rPr>
          <w:noProof/>
        </w:rPr>
      </w:pPr>
    </w:p>
    <w:p w14:paraId="2E65C206" w14:textId="77777777" w:rsidR="003D6E67" w:rsidRDefault="0083704D" w:rsidP="003D6E67">
      <w:pPr>
        <w:keepNext/>
      </w:pPr>
      <w:r>
        <w:rPr>
          <w:noProof/>
        </w:rPr>
        <w:drawing>
          <wp:inline distT="0" distB="0" distL="0" distR="0" wp14:anchorId="3D692A3A" wp14:editId="040F37F1">
            <wp:extent cx="3582099" cy="1778466"/>
            <wp:effectExtent l="0" t="0" r="0" b="0"/>
            <wp:docPr id="106" name="Picture 106" descr="C:\Fraps\Screenshots\Unity 2015-04-25 16-52-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Fraps\Screenshots\Unity 2015-04-25 16-52-43-52.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9668" t="29602" r="16614" b="17413"/>
                    <a:stretch/>
                  </pic:blipFill>
                  <pic:spPr bwMode="auto">
                    <a:xfrm>
                      <a:off x="0" y="0"/>
                      <a:ext cx="3598095" cy="1786408"/>
                    </a:xfrm>
                    <a:prstGeom prst="rect">
                      <a:avLst/>
                    </a:prstGeom>
                    <a:noFill/>
                    <a:ln>
                      <a:noFill/>
                    </a:ln>
                    <a:extLst>
                      <a:ext uri="{53640926-AAD7-44D8-BBD7-CCE9431645EC}">
                        <a14:shadowObscured xmlns:a14="http://schemas.microsoft.com/office/drawing/2010/main"/>
                      </a:ext>
                    </a:extLst>
                  </pic:spPr>
                </pic:pic>
              </a:graphicData>
            </a:graphic>
          </wp:inline>
        </w:drawing>
      </w:r>
    </w:p>
    <w:p w14:paraId="459AFBE1" w14:textId="43827C18" w:rsidR="0083704D" w:rsidRPr="0083704D" w:rsidRDefault="003D6E67" w:rsidP="003D6E67">
      <w:pPr>
        <w:pStyle w:val="Caption"/>
      </w:pPr>
      <w:r>
        <w:t xml:space="preserve">Figure </w:t>
      </w:r>
      <w:fldSimple w:instr=" SEQ Figure \* ARABIC ">
        <w:r w:rsidR="003736DC">
          <w:rPr>
            <w:noProof/>
          </w:rPr>
          <w:t>81</w:t>
        </w:r>
      </w:fldSimple>
      <w:r w:rsidRPr="001E09FA">
        <w:t>: Wooden fence – 112 polys</w:t>
      </w:r>
    </w:p>
    <w:p w14:paraId="2834F424" w14:textId="5D56B0F0" w:rsidR="00937950" w:rsidRDefault="00924F2F" w:rsidP="00682A95">
      <w:pPr>
        <w:pStyle w:val="Heading2"/>
      </w:pPr>
      <w:bookmarkStart w:id="95" w:name="_Toc417831476"/>
      <w:r>
        <w:t>Animations:</w:t>
      </w:r>
      <w:bookmarkEnd w:id="95"/>
    </w:p>
    <w:p w14:paraId="266C740F"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Idle Animation</w:t>
      </w:r>
    </w:p>
    <w:p w14:paraId="29AD32CD"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7482A3A8"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Run Cycle Animation</w:t>
      </w:r>
    </w:p>
    <w:p w14:paraId="52CD6548"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2CB361BC"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Side Roll Animation</w:t>
      </w:r>
    </w:p>
    <w:p w14:paraId="78B93652"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Block</w:t>
      </w:r>
    </w:p>
    <w:p w14:paraId="7465DD80" w14:textId="77777777" w:rsidR="00937950" w:rsidRDefault="00924F2F">
      <w:pPr>
        <w:numPr>
          <w:ilvl w:val="0"/>
          <w:numId w:val="3"/>
        </w:numPr>
        <w:tabs>
          <w:tab w:val="left" w:pos="2348"/>
        </w:tabs>
        <w:ind w:hanging="359"/>
        <w:contextualSpacing/>
      </w:pPr>
      <w:proofErr w:type="spellStart"/>
      <w:r>
        <w:rPr>
          <w:rFonts w:ascii="Cambria" w:eastAsia="Cambria" w:hAnsi="Cambria" w:cs="Cambria"/>
          <w:sz w:val="24"/>
        </w:rPr>
        <w:t>Kesh</w:t>
      </w:r>
      <w:proofErr w:type="spellEnd"/>
      <w:r>
        <w:rPr>
          <w:rFonts w:ascii="Cambria" w:eastAsia="Cambria" w:hAnsi="Cambria" w:cs="Cambria"/>
          <w:sz w:val="24"/>
        </w:rPr>
        <w:t xml:space="preserve"> 3 Melee Attacks:</w:t>
      </w:r>
    </w:p>
    <w:p w14:paraId="02EF5F21" w14:textId="77777777" w:rsidR="00937950" w:rsidRDefault="00924F2F">
      <w:pPr>
        <w:numPr>
          <w:ilvl w:val="1"/>
          <w:numId w:val="3"/>
        </w:numPr>
        <w:tabs>
          <w:tab w:val="left" w:pos="2348"/>
        </w:tabs>
        <w:ind w:hanging="359"/>
        <w:contextualSpacing/>
      </w:pPr>
      <w:r>
        <w:rPr>
          <w:rFonts w:ascii="Cambria" w:eastAsia="Cambria" w:hAnsi="Cambria" w:cs="Cambria"/>
          <w:sz w:val="24"/>
        </w:rPr>
        <w:t>Side Slash</w:t>
      </w:r>
    </w:p>
    <w:p w14:paraId="3421308F" w14:textId="77777777" w:rsidR="00937950" w:rsidRDefault="00924F2F">
      <w:pPr>
        <w:numPr>
          <w:ilvl w:val="1"/>
          <w:numId w:val="3"/>
        </w:numPr>
        <w:tabs>
          <w:tab w:val="left" w:pos="2348"/>
        </w:tabs>
        <w:ind w:hanging="359"/>
        <w:contextualSpacing/>
      </w:pPr>
      <w:r>
        <w:rPr>
          <w:rFonts w:ascii="Cambria" w:eastAsia="Cambria" w:hAnsi="Cambria" w:cs="Cambria"/>
          <w:sz w:val="24"/>
        </w:rPr>
        <w:t>Forward Jab</w:t>
      </w:r>
    </w:p>
    <w:p w14:paraId="7850A0EF" w14:textId="77777777" w:rsidR="00937950" w:rsidRDefault="00924F2F">
      <w:pPr>
        <w:numPr>
          <w:ilvl w:val="1"/>
          <w:numId w:val="3"/>
        </w:numPr>
        <w:tabs>
          <w:tab w:val="left" w:pos="2348"/>
        </w:tabs>
        <w:ind w:hanging="359"/>
        <w:contextualSpacing/>
      </w:pPr>
      <w:r>
        <w:rPr>
          <w:rFonts w:ascii="Cambria" w:eastAsia="Cambria" w:hAnsi="Cambria" w:cs="Cambria"/>
          <w:sz w:val="24"/>
        </w:rPr>
        <w:t>Downward Slice</w:t>
      </w:r>
    </w:p>
    <w:p w14:paraId="6D6702D4" w14:textId="77777777" w:rsidR="00937950" w:rsidRDefault="00924F2F">
      <w:pPr>
        <w:numPr>
          <w:ilvl w:val="0"/>
          <w:numId w:val="3"/>
        </w:numPr>
        <w:tabs>
          <w:tab w:val="left" w:pos="2348"/>
        </w:tabs>
        <w:ind w:hanging="359"/>
        <w:contextualSpacing/>
      </w:pPr>
      <w:r>
        <w:rPr>
          <w:rFonts w:ascii="Cambria" w:eastAsia="Cambria" w:hAnsi="Cambria" w:cs="Cambria"/>
          <w:sz w:val="24"/>
        </w:rPr>
        <w:t>NPC/ Security Guard/ Cop Idle Animation</w:t>
      </w:r>
    </w:p>
    <w:p w14:paraId="23E46824"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0C7C00ED" w14:textId="77777777" w:rsidR="00937950" w:rsidRDefault="00924F2F">
      <w:pPr>
        <w:numPr>
          <w:ilvl w:val="0"/>
          <w:numId w:val="3"/>
        </w:numPr>
        <w:tabs>
          <w:tab w:val="left" w:pos="2348"/>
        </w:tabs>
        <w:ind w:hanging="359"/>
        <w:contextualSpacing/>
      </w:pPr>
      <w:r>
        <w:rPr>
          <w:rFonts w:ascii="Cambria" w:eastAsia="Cambria" w:hAnsi="Cambria" w:cs="Cambria"/>
          <w:sz w:val="24"/>
        </w:rPr>
        <w:t>NPC/ Security Guard/ Cop Run Cycle</w:t>
      </w:r>
    </w:p>
    <w:p w14:paraId="0C3C4164"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7EA56321" w14:textId="77777777" w:rsidR="00937950" w:rsidRDefault="00924F2F">
      <w:pPr>
        <w:numPr>
          <w:ilvl w:val="0"/>
          <w:numId w:val="3"/>
        </w:numPr>
        <w:tabs>
          <w:tab w:val="left" w:pos="2348"/>
        </w:tabs>
        <w:ind w:hanging="359"/>
        <w:contextualSpacing/>
      </w:pPr>
      <w:r>
        <w:rPr>
          <w:rFonts w:ascii="Cambria" w:eastAsia="Cambria" w:hAnsi="Cambria" w:cs="Cambria"/>
          <w:sz w:val="24"/>
        </w:rPr>
        <w:t>NPC Cower Animation</w:t>
      </w:r>
    </w:p>
    <w:p w14:paraId="29D8E5F8" w14:textId="77777777" w:rsidR="00937950" w:rsidRDefault="00924F2F">
      <w:pPr>
        <w:numPr>
          <w:ilvl w:val="1"/>
          <w:numId w:val="3"/>
        </w:numPr>
        <w:tabs>
          <w:tab w:val="left" w:pos="2348"/>
        </w:tabs>
        <w:ind w:hanging="359"/>
        <w:contextualSpacing/>
      </w:pPr>
      <w:r>
        <w:rPr>
          <w:rFonts w:ascii="Cambria" w:eastAsia="Cambria" w:hAnsi="Cambria" w:cs="Cambria"/>
          <w:sz w:val="24"/>
        </w:rPr>
        <w:t>Loops every second</w:t>
      </w:r>
    </w:p>
    <w:p w14:paraId="00FB340A" w14:textId="77777777" w:rsidR="00937950" w:rsidRDefault="00924F2F">
      <w:pPr>
        <w:numPr>
          <w:ilvl w:val="0"/>
          <w:numId w:val="3"/>
        </w:numPr>
        <w:tabs>
          <w:tab w:val="left" w:pos="2348"/>
        </w:tabs>
        <w:ind w:hanging="359"/>
        <w:contextualSpacing/>
      </w:pPr>
      <w:r>
        <w:rPr>
          <w:rFonts w:ascii="Cambria" w:eastAsia="Cambria" w:hAnsi="Cambria" w:cs="Cambria"/>
          <w:sz w:val="24"/>
        </w:rPr>
        <w:lastRenderedPageBreak/>
        <w:t>Security Guard/ Cop Baton Melee Animation</w:t>
      </w:r>
    </w:p>
    <w:p w14:paraId="4008080C" w14:textId="77777777" w:rsidR="00937950" w:rsidRDefault="00924F2F">
      <w:pPr>
        <w:numPr>
          <w:ilvl w:val="1"/>
          <w:numId w:val="3"/>
        </w:numPr>
        <w:tabs>
          <w:tab w:val="left" w:pos="2348"/>
        </w:tabs>
        <w:ind w:hanging="359"/>
        <w:contextualSpacing/>
      </w:pPr>
      <w:r>
        <w:rPr>
          <w:rFonts w:ascii="Cambria" w:eastAsia="Cambria" w:hAnsi="Cambria" w:cs="Cambria"/>
          <w:sz w:val="24"/>
        </w:rPr>
        <w:t>2 seconds long</w:t>
      </w:r>
    </w:p>
    <w:p w14:paraId="0F2998D8" w14:textId="77777777" w:rsidR="00937950" w:rsidRDefault="00924F2F">
      <w:pPr>
        <w:numPr>
          <w:ilvl w:val="0"/>
          <w:numId w:val="3"/>
        </w:numPr>
        <w:tabs>
          <w:tab w:val="left" w:pos="2348"/>
        </w:tabs>
        <w:ind w:hanging="359"/>
        <w:contextualSpacing/>
      </w:pPr>
      <w:r>
        <w:rPr>
          <w:rFonts w:ascii="Cambria" w:eastAsia="Cambria" w:hAnsi="Cambria" w:cs="Cambria"/>
          <w:sz w:val="24"/>
        </w:rPr>
        <w:t xml:space="preserve"> Cop Pistol Fire Animation</w:t>
      </w:r>
    </w:p>
    <w:p w14:paraId="49D9454C" w14:textId="77777777" w:rsidR="00937950" w:rsidRDefault="00924F2F">
      <w:pPr>
        <w:numPr>
          <w:ilvl w:val="1"/>
          <w:numId w:val="3"/>
        </w:numPr>
        <w:tabs>
          <w:tab w:val="left" w:pos="2348"/>
        </w:tabs>
        <w:ind w:hanging="359"/>
        <w:contextualSpacing/>
      </w:pPr>
      <w:r>
        <w:rPr>
          <w:rFonts w:ascii="Cambria" w:eastAsia="Cambria" w:hAnsi="Cambria" w:cs="Cambria"/>
          <w:sz w:val="24"/>
        </w:rPr>
        <w:t xml:space="preserve">1 second long </w:t>
      </w:r>
    </w:p>
    <w:p w14:paraId="2F44629B" w14:textId="77777777" w:rsidR="00937950" w:rsidRDefault="00924F2F">
      <w:pPr>
        <w:numPr>
          <w:ilvl w:val="0"/>
          <w:numId w:val="3"/>
        </w:numPr>
        <w:tabs>
          <w:tab w:val="left" w:pos="2348"/>
        </w:tabs>
        <w:ind w:hanging="359"/>
        <w:contextualSpacing/>
      </w:pPr>
      <w:r>
        <w:rPr>
          <w:rFonts w:ascii="Cambria" w:eastAsia="Cambria" w:hAnsi="Cambria" w:cs="Cambria"/>
          <w:sz w:val="24"/>
        </w:rPr>
        <w:t>Cop Machine Gun Animation</w:t>
      </w:r>
    </w:p>
    <w:p w14:paraId="6D87A0A8" w14:textId="77777777" w:rsidR="00937950" w:rsidRDefault="00924F2F">
      <w:pPr>
        <w:numPr>
          <w:ilvl w:val="1"/>
          <w:numId w:val="3"/>
        </w:numPr>
        <w:tabs>
          <w:tab w:val="left" w:pos="2348"/>
        </w:tabs>
        <w:ind w:hanging="359"/>
        <w:contextualSpacing/>
      </w:pPr>
      <w:r>
        <w:rPr>
          <w:rFonts w:ascii="Cambria" w:eastAsia="Cambria" w:hAnsi="Cambria" w:cs="Cambria"/>
          <w:sz w:val="24"/>
        </w:rPr>
        <w:t>0.50 seconds long</w:t>
      </w:r>
    </w:p>
    <w:p w14:paraId="32685E6E" w14:textId="5C8A7E02" w:rsidR="00F707EE" w:rsidRPr="00F707EE" w:rsidRDefault="00F707EE" w:rsidP="003736DC">
      <w:pPr>
        <w:pStyle w:val="Heading2"/>
      </w:pPr>
      <w:bookmarkStart w:id="96" w:name="_Toc417831477"/>
      <w:r>
        <w:t>Particles:</w:t>
      </w:r>
      <w:bookmarkEnd w:id="96"/>
    </w:p>
    <w:p w14:paraId="37C648AD" w14:textId="1621B396" w:rsidR="003D6E67" w:rsidRDefault="003D6E67" w:rsidP="003D6E67">
      <w:pPr>
        <w:pStyle w:val="Heading3"/>
      </w:pPr>
      <w:bookmarkStart w:id="97" w:name="_Toc417831478"/>
      <w:r w:rsidRPr="003D6E67">
        <w:t>Armor pickup</w:t>
      </w:r>
      <w:bookmarkEnd w:id="97"/>
    </w:p>
    <w:p w14:paraId="2FDDEC7F" w14:textId="77777777" w:rsidR="00F24E06" w:rsidRDefault="00F24E06" w:rsidP="003736DC">
      <w:pPr>
        <w:keepNext/>
        <w:rPr>
          <w:noProof/>
        </w:rPr>
      </w:pPr>
    </w:p>
    <w:p w14:paraId="64D303B9" w14:textId="77777777" w:rsidR="003736DC" w:rsidRDefault="003736DC" w:rsidP="003736DC">
      <w:pPr>
        <w:keepNext/>
      </w:pPr>
      <w:r>
        <w:rPr>
          <w:noProof/>
        </w:rPr>
        <w:drawing>
          <wp:inline distT="0" distB="0" distL="0" distR="0" wp14:anchorId="79295F60" wp14:editId="68A8D41B">
            <wp:extent cx="2206304" cy="2030136"/>
            <wp:effectExtent l="0" t="0" r="3810" b="8255"/>
            <wp:docPr id="1" name="Picture 1" descr="C:\Fraps\Screenshots\Unity 2015-04-25 20-26-2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raps\Screenshots\Unity 2015-04-25 20-26-26-02.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29560" t="22617" r="30158" b="23724"/>
                    <a:stretch/>
                  </pic:blipFill>
                  <pic:spPr bwMode="auto">
                    <a:xfrm>
                      <a:off x="0" y="0"/>
                      <a:ext cx="2207725" cy="2031444"/>
                    </a:xfrm>
                    <a:prstGeom prst="rect">
                      <a:avLst/>
                    </a:prstGeom>
                    <a:noFill/>
                    <a:ln>
                      <a:noFill/>
                    </a:ln>
                    <a:extLst>
                      <a:ext uri="{53640926-AAD7-44D8-BBD7-CCE9431645EC}">
                        <a14:shadowObscured xmlns:a14="http://schemas.microsoft.com/office/drawing/2010/main"/>
                      </a:ext>
                    </a:extLst>
                  </pic:spPr>
                </pic:pic>
              </a:graphicData>
            </a:graphic>
          </wp:inline>
        </w:drawing>
      </w:r>
    </w:p>
    <w:p w14:paraId="33154769" w14:textId="5DFC4977" w:rsidR="003736DC" w:rsidRDefault="003736DC" w:rsidP="003736DC">
      <w:pPr>
        <w:pStyle w:val="Caption"/>
      </w:pPr>
      <w:r>
        <w:t xml:space="preserve">Figure </w:t>
      </w:r>
      <w:fldSimple w:instr=" SEQ Figure \* ARABIC ">
        <w:r>
          <w:rPr>
            <w:noProof/>
          </w:rPr>
          <w:t>82</w:t>
        </w:r>
      </w:fldSimple>
      <w:r>
        <w:t>: Armor Pickup</w:t>
      </w:r>
    </w:p>
    <w:tbl>
      <w:tblPr>
        <w:tblStyle w:val="TableGrid"/>
        <w:tblW w:w="0" w:type="auto"/>
        <w:tblLook w:val="04A0" w:firstRow="1" w:lastRow="0" w:firstColumn="1" w:lastColumn="0" w:noHBand="0" w:noVBand="1"/>
      </w:tblPr>
      <w:tblGrid>
        <w:gridCol w:w="4428"/>
        <w:gridCol w:w="4428"/>
      </w:tblGrid>
      <w:tr w:rsidR="005700FE" w14:paraId="50C32582" w14:textId="77777777" w:rsidTr="005700FE">
        <w:trPr>
          <w:gridAfter w:val="1"/>
          <w:wAfter w:w="4428" w:type="dxa"/>
        </w:trPr>
        <w:tc>
          <w:tcPr>
            <w:tcW w:w="4428" w:type="dxa"/>
          </w:tcPr>
          <w:p w14:paraId="1F6715FC" w14:textId="337845B5" w:rsidR="005700FE" w:rsidRPr="005D658C" w:rsidRDefault="005700FE" w:rsidP="005700FE">
            <w:pPr>
              <w:rPr>
                <w:b/>
              </w:rPr>
            </w:pPr>
            <w:r>
              <w:rPr>
                <w:b/>
              </w:rPr>
              <w:t>Arrow</w:t>
            </w:r>
          </w:p>
        </w:tc>
      </w:tr>
      <w:tr w:rsidR="005700FE" w14:paraId="3B5BC837" w14:textId="77777777" w:rsidTr="005700FE">
        <w:tc>
          <w:tcPr>
            <w:tcW w:w="4428" w:type="dxa"/>
          </w:tcPr>
          <w:p w14:paraId="6982D892" w14:textId="77777777" w:rsidR="005700FE" w:rsidRDefault="005700FE" w:rsidP="005700FE">
            <w:r>
              <w:t>Duration</w:t>
            </w:r>
          </w:p>
        </w:tc>
        <w:tc>
          <w:tcPr>
            <w:tcW w:w="4428" w:type="dxa"/>
          </w:tcPr>
          <w:p w14:paraId="5BBB4BE7" w14:textId="77777777" w:rsidR="005700FE" w:rsidRDefault="005700FE" w:rsidP="005700FE">
            <w:r>
              <w:t>1</w:t>
            </w:r>
          </w:p>
        </w:tc>
      </w:tr>
      <w:tr w:rsidR="005700FE" w14:paraId="601A5CA2" w14:textId="77777777" w:rsidTr="005700FE">
        <w:tc>
          <w:tcPr>
            <w:tcW w:w="4428" w:type="dxa"/>
          </w:tcPr>
          <w:p w14:paraId="4B1CC404" w14:textId="77777777" w:rsidR="005700FE" w:rsidRDefault="005700FE" w:rsidP="005700FE">
            <w:r>
              <w:t>Start lifetime</w:t>
            </w:r>
          </w:p>
        </w:tc>
        <w:tc>
          <w:tcPr>
            <w:tcW w:w="4428" w:type="dxa"/>
          </w:tcPr>
          <w:p w14:paraId="2998A5B8" w14:textId="77777777" w:rsidR="005700FE" w:rsidRDefault="005700FE" w:rsidP="005700FE">
            <w:r>
              <w:t>1</w:t>
            </w:r>
          </w:p>
        </w:tc>
      </w:tr>
      <w:tr w:rsidR="005700FE" w14:paraId="0CF26542" w14:textId="77777777" w:rsidTr="005700FE">
        <w:tc>
          <w:tcPr>
            <w:tcW w:w="4428" w:type="dxa"/>
          </w:tcPr>
          <w:p w14:paraId="6E60960E" w14:textId="77777777" w:rsidR="005700FE" w:rsidRDefault="005700FE" w:rsidP="005700FE">
            <w:r>
              <w:t>Start speed</w:t>
            </w:r>
          </w:p>
        </w:tc>
        <w:tc>
          <w:tcPr>
            <w:tcW w:w="4428" w:type="dxa"/>
          </w:tcPr>
          <w:p w14:paraId="0A6983CF" w14:textId="14DC1377" w:rsidR="005700FE" w:rsidRDefault="005700FE" w:rsidP="005700FE">
            <w:r>
              <w:t>2</w:t>
            </w:r>
          </w:p>
        </w:tc>
      </w:tr>
      <w:tr w:rsidR="005700FE" w14:paraId="62992C60" w14:textId="77777777" w:rsidTr="005700FE">
        <w:tc>
          <w:tcPr>
            <w:tcW w:w="4428" w:type="dxa"/>
          </w:tcPr>
          <w:p w14:paraId="4A234C46" w14:textId="77777777" w:rsidR="005700FE" w:rsidRDefault="005700FE" w:rsidP="005700FE">
            <w:r>
              <w:t>Start size</w:t>
            </w:r>
          </w:p>
        </w:tc>
        <w:tc>
          <w:tcPr>
            <w:tcW w:w="4428" w:type="dxa"/>
          </w:tcPr>
          <w:p w14:paraId="4731F537" w14:textId="078BAA0C" w:rsidR="005700FE" w:rsidRDefault="005700FE" w:rsidP="005700FE">
            <w:r>
              <w:t>2</w:t>
            </w:r>
          </w:p>
        </w:tc>
      </w:tr>
      <w:tr w:rsidR="005700FE" w14:paraId="08728CA1" w14:textId="77777777" w:rsidTr="005700FE">
        <w:tc>
          <w:tcPr>
            <w:tcW w:w="4428" w:type="dxa"/>
          </w:tcPr>
          <w:p w14:paraId="29484035" w14:textId="77777777" w:rsidR="005700FE" w:rsidRDefault="005700FE" w:rsidP="005700FE">
            <w:r>
              <w:t xml:space="preserve">Max particles </w:t>
            </w:r>
          </w:p>
        </w:tc>
        <w:tc>
          <w:tcPr>
            <w:tcW w:w="4428" w:type="dxa"/>
          </w:tcPr>
          <w:p w14:paraId="53D40938" w14:textId="77777777" w:rsidR="005700FE" w:rsidRDefault="005700FE" w:rsidP="005700FE">
            <w:r>
              <w:t>1</w:t>
            </w:r>
          </w:p>
        </w:tc>
      </w:tr>
      <w:tr w:rsidR="005700FE" w14:paraId="6A32FD10" w14:textId="77777777" w:rsidTr="005700FE">
        <w:tc>
          <w:tcPr>
            <w:tcW w:w="4428" w:type="dxa"/>
          </w:tcPr>
          <w:p w14:paraId="2D89A374" w14:textId="77777777" w:rsidR="005700FE" w:rsidRDefault="005700FE" w:rsidP="005700FE">
            <w:r>
              <w:t>Emission</w:t>
            </w:r>
          </w:p>
        </w:tc>
        <w:tc>
          <w:tcPr>
            <w:tcW w:w="4428" w:type="dxa"/>
          </w:tcPr>
          <w:p w14:paraId="14505E01" w14:textId="75E2BB7F" w:rsidR="005700FE" w:rsidRDefault="005700FE" w:rsidP="005700FE">
            <w:r>
              <w:t>10</w:t>
            </w:r>
          </w:p>
        </w:tc>
      </w:tr>
      <w:tr w:rsidR="005700FE" w14:paraId="39399B4C" w14:textId="77777777" w:rsidTr="005700FE">
        <w:tc>
          <w:tcPr>
            <w:tcW w:w="4428" w:type="dxa"/>
          </w:tcPr>
          <w:p w14:paraId="41235190" w14:textId="77777777" w:rsidR="005700FE" w:rsidRDefault="005700FE" w:rsidP="005700FE">
            <w:r>
              <w:t xml:space="preserve">Shape </w:t>
            </w:r>
          </w:p>
        </w:tc>
        <w:tc>
          <w:tcPr>
            <w:tcW w:w="4428" w:type="dxa"/>
          </w:tcPr>
          <w:p w14:paraId="02FCD9BB" w14:textId="77777777" w:rsidR="005700FE" w:rsidRDefault="005700FE" w:rsidP="005700FE">
            <w:r>
              <w:t>box</w:t>
            </w:r>
          </w:p>
        </w:tc>
      </w:tr>
      <w:tr w:rsidR="005700FE" w14:paraId="72D266D2" w14:textId="77777777" w:rsidTr="005700FE">
        <w:tc>
          <w:tcPr>
            <w:tcW w:w="4428" w:type="dxa"/>
          </w:tcPr>
          <w:p w14:paraId="72078D92" w14:textId="2A88CA65" w:rsidR="005700FE" w:rsidRDefault="0046595B" w:rsidP="005700FE">
            <w:r>
              <w:lastRenderedPageBreak/>
              <w:t>Color over lifetime</w:t>
            </w:r>
          </w:p>
        </w:tc>
        <w:tc>
          <w:tcPr>
            <w:tcW w:w="4428" w:type="dxa"/>
          </w:tcPr>
          <w:p w14:paraId="26CF1E84" w14:textId="2F5CD135" w:rsidR="005700FE" w:rsidRDefault="0046595B" w:rsidP="005700FE">
            <w:r>
              <w:t>Alpha 0-255 255-</w:t>
            </w:r>
            <w:proofErr w:type="gramStart"/>
            <w:r>
              <w:t>0  Fade</w:t>
            </w:r>
            <w:proofErr w:type="gramEnd"/>
            <w:r>
              <w:t xml:space="preserve"> in, exist, fade out.</w:t>
            </w:r>
          </w:p>
        </w:tc>
      </w:tr>
      <w:tr w:rsidR="005700FE" w14:paraId="538D6117" w14:textId="77777777" w:rsidTr="005700FE">
        <w:tc>
          <w:tcPr>
            <w:tcW w:w="4428" w:type="dxa"/>
          </w:tcPr>
          <w:p w14:paraId="0CBF8153" w14:textId="77777777" w:rsidR="005700FE" w:rsidRDefault="005700FE" w:rsidP="005700FE">
            <w:r>
              <w:t>Render</w:t>
            </w:r>
          </w:p>
        </w:tc>
        <w:tc>
          <w:tcPr>
            <w:tcW w:w="4428" w:type="dxa"/>
          </w:tcPr>
          <w:p w14:paraId="29D10A85" w14:textId="77777777" w:rsidR="005700FE" w:rsidRDefault="005700FE" w:rsidP="005700FE">
            <w:r>
              <w:t>Horizontal billboard</w:t>
            </w:r>
          </w:p>
        </w:tc>
      </w:tr>
    </w:tbl>
    <w:p w14:paraId="4A43A03D" w14:textId="77777777" w:rsidR="005700FE" w:rsidRPr="005700FE" w:rsidRDefault="005700FE" w:rsidP="005700FE"/>
    <w:p w14:paraId="225AF9E1" w14:textId="28859D58" w:rsidR="003D6E67" w:rsidRDefault="003D6E67">
      <w:pPr>
        <w:pStyle w:val="Heading3"/>
      </w:pPr>
      <w:bookmarkStart w:id="98" w:name="_Toc417831479"/>
      <w:r w:rsidRPr="003D6E67">
        <w:t>Block</w:t>
      </w:r>
      <w:bookmarkEnd w:id="98"/>
    </w:p>
    <w:p w14:paraId="7B3B7B5B" w14:textId="77777777" w:rsidR="00F24E06" w:rsidRDefault="00F24E06" w:rsidP="003736DC">
      <w:pPr>
        <w:keepNext/>
        <w:rPr>
          <w:noProof/>
        </w:rPr>
      </w:pPr>
    </w:p>
    <w:p w14:paraId="5901B2A8" w14:textId="77777777" w:rsidR="003736DC" w:rsidRDefault="003D6E67" w:rsidP="003736DC">
      <w:pPr>
        <w:keepNext/>
      </w:pPr>
      <w:r>
        <w:rPr>
          <w:noProof/>
        </w:rPr>
        <w:drawing>
          <wp:inline distT="0" distB="0" distL="0" distR="0" wp14:anchorId="2F5A0113" wp14:editId="75208281">
            <wp:extent cx="2239860" cy="2155971"/>
            <wp:effectExtent l="0" t="0" r="8255" b="0"/>
            <wp:docPr id="2" name="Picture 2" descr="C:\Fraps\Screenshots\Unity 2015-04-25 20-28-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20-28-00-7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32164" t="15298" r="26941" b="27717"/>
                    <a:stretch/>
                  </pic:blipFill>
                  <pic:spPr bwMode="auto">
                    <a:xfrm>
                      <a:off x="0" y="0"/>
                      <a:ext cx="2241301" cy="2157358"/>
                    </a:xfrm>
                    <a:prstGeom prst="rect">
                      <a:avLst/>
                    </a:prstGeom>
                    <a:noFill/>
                    <a:ln>
                      <a:noFill/>
                    </a:ln>
                    <a:extLst>
                      <a:ext uri="{53640926-AAD7-44D8-BBD7-CCE9431645EC}">
                        <a14:shadowObscured xmlns:a14="http://schemas.microsoft.com/office/drawing/2010/main"/>
                      </a:ext>
                    </a:extLst>
                  </pic:spPr>
                </pic:pic>
              </a:graphicData>
            </a:graphic>
          </wp:inline>
        </w:drawing>
      </w:r>
    </w:p>
    <w:p w14:paraId="0D52614C" w14:textId="09DE2195" w:rsidR="003D6E67" w:rsidRDefault="003736DC" w:rsidP="003736DC">
      <w:pPr>
        <w:pStyle w:val="Caption"/>
      </w:pPr>
      <w:r>
        <w:t xml:space="preserve">Figure </w:t>
      </w:r>
      <w:fldSimple w:instr=" SEQ Figure \* ARABIC ">
        <w:r>
          <w:rPr>
            <w:noProof/>
          </w:rPr>
          <w:t>83</w:t>
        </w:r>
      </w:fldSimple>
      <w:r>
        <w:t>: Block</w:t>
      </w:r>
    </w:p>
    <w:tbl>
      <w:tblPr>
        <w:tblStyle w:val="TableGrid"/>
        <w:tblW w:w="0" w:type="auto"/>
        <w:tblLook w:val="04A0" w:firstRow="1" w:lastRow="0" w:firstColumn="1" w:lastColumn="0" w:noHBand="0" w:noVBand="1"/>
      </w:tblPr>
      <w:tblGrid>
        <w:gridCol w:w="4428"/>
        <w:gridCol w:w="4428"/>
      </w:tblGrid>
      <w:tr w:rsidR="005700FE" w14:paraId="3E1D4C56" w14:textId="77777777" w:rsidTr="005700FE">
        <w:trPr>
          <w:gridAfter w:val="1"/>
          <w:wAfter w:w="4428" w:type="dxa"/>
        </w:trPr>
        <w:tc>
          <w:tcPr>
            <w:tcW w:w="4428" w:type="dxa"/>
          </w:tcPr>
          <w:p w14:paraId="728D9F18" w14:textId="33CC6183" w:rsidR="005700FE" w:rsidRPr="005D658C" w:rsidRDefault="005700FE" w:rsidP="005700FE">
            <w:pPr>
              <w:rPr>
                <w:b/>
              </w:rPr>
            </w:pPr>
            <w:r>
              <w:rPr>
                <w:b/>
              </w:rPr>
              <w:t>Shield</w:t>
            </w:r>
          </w:p>
        </w:tc>
      </w:tr>
      <w:tr w:rsidR="005700FE" w14:paraId="1059A6EE" w14:textId="77777777" w:rsidTr="005700FE">
        <w:tc>
          <w:tcPr>
            <w:tcW w:w="4428" w:type="dxa"/>
          </w:tcPr>
          <w:p w14:paraId="05065963" w14:textId="77777777" w:rsidR="005700FE" w:rsidRDefault="005700FE" w:rsidP="005700FE">
            <w:r>
              <w:t>Duration</w:t>
            </w:r>
          </w:p>
        </w:tc>
        <w:tc>
          <w:tcPr>
            <w:tcW w:w="4428" w:type="dxa"/>
          </w:tcPr>
          <w:p w14:paraId="5F9FCBC8" w14:textId="4DD0329F" w:rsidR="005700FE" w:rsidRDefault="005700FE" w:rsidP="005700FE">
            <w:r>
              <w:t>0.5</w:t>
            </w:r>
          </w:p>
        </w:tc>
      </w:tr>
      <w:tr w:rsidR="005700FE" w14:paraId="3086E513" w14:textId="77777777" w:rsidTr="005700FE">
        <w:tc>
          <w:tcPr>
            <w:tcW w:w="4428" w:type="dxa"/>
          </w:tcPr>
          <w:p w14:paraId="5A65A1D2" w14:textId="77777777" w:rsidR="005700FE" w:rsidRDefault="005700FE" w:rsidP="005700FE">
            <w:r>
              <w:t>Start lifetime</w:t>
            </w:r>
          </w:p>
        </w:tc>
        <w:tc>
          <w:tcPr>
            <w:tcW w:w="4428" w:type="dxa"/>
          </w:tcPr>
          <w:p w14:paraId="07FDD952" w14:textId="06E1A576" w:rsidR="005700FE" w:rsidRDefault="005700FE" w:rsidP="005700FE">
            <w:r>
              <w:t>0.5</w:t>
            </w:r>
          </w:p>
        </w:tc>
      </w:tr>
      <w:tr w:rsidR="005700FE" w14:paraId="56F319D2" w14:textId="77777777" w:rsidTr="005700FE">
        <w:tc>
          <w:tcPr>
            <w:tcW w:w="4428" w:type="dxa"/>
          </w:tcPr>
          <w:p w14:paraId="420ECBEA" w14:textId="77777777" w:rsidR="005700FE" w:rsidRDefault="005700FE" w:rsidP="005700FE">
            <w:r>
              <w:t>Start speed</w:t>
            </w:r>
          </w:p>
        </w:tc>
        <w:tc>
          <w:tcPr>
            <w:tcW w:w="4428" w:type="dxa"/>
          </w:tcPr>
          <w:p w14:paraId="4CB1AAD2" w14:textId="13238C31" w:rsidR="005700FE" w:rsidRDefault="005700FE" w:rsidP="005700FE">
            <w:r>
              <w:t>0</w:t>
            </w:r>
          </w:p>
        </w:tc>
      </w:tr>
      <w:tr w:rsidR="005700FE" w14:paraId="0E8137A9" w14:textId="77777777" w:rsidTr="005700FE">
        <w:tc>
          <w:tcPr>
            <w:tcW w:w="4428" w:type="dxa"/>
          </w:tcPr>
          <w:p w14:paraId="47327DD5" w14:textId="77777777" w:rsidR="005700FE" w:rsidRDefault="005700FE" w:rsidP="005700FE">
            <w:r>
              <w:t>Start size</w:t>
            </w:r>
          </w:p>
        </w:tc>
        <w:tc>
          <w:tcPr>
            <w:tcW w:w="4428" w:type="dxa"/>
          </w:tcPr>
          <w:p w14:paraId="77122779" w14:textId="265188EE" w:rsidR="005700FE" w:rsidRDefault="005700FE" w:rsidP="005700FE">
            <w:r>
              <w:t>0.77</w:t>
            </w:r>
          </w:p>
        </w:tc>
      </w:tr>
      <w:tr w:rsidR="005700FE" w14:paraId="7538DB34" w14:textId="77777777" w:rsidTr="005700FE">
        <w:tc>
          <w:tcPr>
            <w:tcW w:w="4428" w:type="dxa"/>
          </w:tcPr>
          <w:p w14:paraId="0E40F4B0" w14:textId="77777777" w:rsidR="005700FE" w:rsidRDefault="005700FE" w:rsidP="005700FE">
            <w:r>
              <w:t xml:space="preserve">Max particles </w:t>
            </w:r>
          </w:p>
        </w:tc>
        <w:tc>
          <w:tcPr>
            <w:tcW w:w="4428" w:type="dxa"/>
          </w:tcPr>
          <w:p w14:paraId="6CF7B071" w14:textId="77777777" w:rsidR="005700FE" w:rsidRDefault="005700FE" w:rsidP="005700FE">
            <w:r>
              <w:t>1</w:t>
            </w:r>
          </w:p>
        </w:tc>
      </w:tr>
      <w:tr w:rsidR="005700FE" w14:paraId="5977BEAE" w14:textId="77777777" w:rsidTr="005700FE">
        <w:tc>
          <w:tcPr>
            <w:tcW w:w="4428" w:type="dxa"/>
          </w:tcPr>
          <w:p w14:paraId="213E5959" w14:textId="77777777" w:rsidR="005700FE" w:rsidRDefault="005700FE" w:rsidP="005700FE">
            <w:r>
              <w:t>Emission</w:t>
            </w:r>
          </w:p>
        </w:tc>
        <w:tc>
          <w:tcPr>
            <w:tcW w:w="4428" w:type="dxa"/>
          </w:tcPr>
          <w:p w14:paraId="6FF65DC2" w14:textId="31ACCDD2" w:rsidR="005700FE" w:rsidRDefault="005700FE" w:rsidP="005700FE">
            <w:r>
              <w:t>10</w:t>
            </w:r>
          </w:p>
        </w:tc>
      </w:tr>
      <w:tr w:rsidR="005700FE" w14:paraId="75313786" w14:textId="77777777" w:rsidTr="005700FE">
        <w:tc>
          <w:tcPr>
            <w:tcW w:w="4428" w:type="dxa"/>
          </w:tcPr>
          <w:p w14:paraId="61DB05EE" w14:textId="77777777" w:rsidR="005700FE" w:rsidRDefault="005700FE" w:rsidP="005700FE">
            <w:r>
              <w:t xml:space="preserve">Shape </w:t>
            </w:r>
          </w:p>
        </w:tc>
        <w:tc>
          <w:tcPr>
            <w:tcW w:w="4428" w:type="dxa"/>
          </w:tcPr>
          <w:p w14:paraId="2A7F6ACE" w14:textId="14B6CA2A" w:rsidR="005700FE" w:rsidRDefault="005700FE" w:rsidP="005700FE">
            <w:r>
              <w:t>hemisphere</w:t>
            </w:r>
          </w:p>
        </w:tc>
      </w:tr>
      <w:tr w:rsidR="005700FE" w14:paraId="47141CDB" w14:textId="77777777" w:rsidTr="005700FE">
        <w:tc>
          <w:tcPr>
            <w:tcW w:w="4428" w:type="dxa"/>
          </w:tcPr>
          <w:p w14:paraId="69E05B4F" w14:textId="77777777" w:rsidR="005700FE" w:rsidRDefault="005700FE" w:rsidP="005700FE">
            <w:r>
              <w:t>Render</w:t>
            </w:r>
          </w:p>
        </w:tc>
        <w:tc>
          <w:tcPr>
            <w:tcW w:w="4428" w:type="dxa"/>
          </w:tcPr>
          <w:p w14:paraId="5F1BC2FC" w14:textId="30ABCF7C" w:rsidR="005700FE" w:rsidRDefault="005700FE" w:rsidP="005700FE">
            <w:r>
              <w:t>Billboard</w:t>
            </w:r>
          </w:p>
        </w:tc>
      </w:tr>
    </w:tbl>
    <w:p w14:paraId="7126A4CF" w14:textId="77777777" w:rsidR="005700FE" w:rsidRPr="005700FE" w:rsidRDefault="005700FE" w:rsidP="005700FE"/>
    <w:p w14:paraId="17368A0E" w14:textId="7ADC59FC" w:rsidR="003D6E67" w:rsidRDefault="003D6E67">
      <w:pPr>
        <w:pStyle w:val="Heading3"/>
      </w:pPr>
      <w:bookmarkStart w:id="99" w:name="_Toc417831480"/>
      <w:r w:rsidRPr="003D6E67">
        <w:lastRenderedPageBreak/>
        <w:t>Blood burst</w:t>
      </w:r>
      <w:bookmarkEnd w:id="99"/>
    </w:p>
    <w:p w14:paraId="43C4C4EE" w14:textId="77777777" w:rsidR="00F24E06" w:rsidRDefault="00F24E06" w:rsidP="003736DC">
      <w:pPr>
        <w:keepNext/>
        <w:rPr>
          <w:noProof/>
        </w:rPr>
      </w:pPr>
    </w:p>
    <w:p w14:paraId="4B32BAE3" w14:textId="77777777" w:rsidR="003736DC" w:rsidRDefault="003D6E67" w:rsidP="003736DC">
      <w:pPr>
        <w:keepNext/>
      </w:pPr>
      <w:r>
        <w:rPr>
          <w:noProof/>
        </w:rPr>
        <w:drawing>
          <wp:inline distT="0" distB="0" distL="0" distR="0" wp14:anchorId="5E25CC51" wp14:editId="0D063FA8">
            <wp:extent cx="3003259" cy="3783435"/>
            <wp:effectExtent l="0" t="0" r="6985" b="7620"/>
            <wp:docPr id="3" name="Picture 3" descr="C:\Fraps\Screenshots\Unity 2015-04-25 20-28-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Unity 2015-04-25 20-28-55-12.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27110" r="18058"/>
                    <a:stretch/>
                  </pic:blipFill>
                  <pic:spPr bwMode="auto">
                    <a:xfrm>
                      <a:off x="0" y="0"/>
                      <a:ext cx="3005192" cy="3785870"/>
                    </a:xfrm>
                    <a:prstGeom prst="rect">
                      <a:avLst/>
                    </a:prstGeom>
                    <a:noFill/>
                    <a:ln>
                      <a:noFill/>
                    </a:ln>
                    <a:extLst>
                      <a:ext uri="{53640926-AAD7-44D8-BBD7-CCE9431645EC}">
                        <a14:shadowObscured xmlns:a14="http://schemas.microsoft.com/office/drawing/2010/main"/>
                      </a:ext>
                    </a:extLst>
                  </pic:spPr>
                </pic:pic>
              </a:graphicData>
            </a:graphic>
          </wp:inline>
        </w:drawing>
      </w:r>
    </w:p>
    <w:p w14:paraId="6FC0C915" w14:textId="43CEE8D2" w:rsidR="003D6E67" w:rsidRDefault="003736DC" w:rsidP="003736DC">
      <w:pPr>
        <w:pStyle w:val="Caption"/>
      </w:pPr>
      <w:r>
        <w:t xml:space="preserve">Figure </w:t>
      </w:r>
      <w:fldSimple w:instr=" SEQ Figure \* ARABIC ">
        <w:r>
          <w:rPr>
            <w:noProof/>
          </w:rPr>
          <w:t>84</w:t>
        </w:r>
      </w:fldSimple>
      <w:r>
        <w:t>: Blood burst</w:t>
      </w:r>
    </w:p>
    <w:tbl>
      <w:tblPr>
        <w:tblStyle w:val="TableGrid"/>
        <w:tblW w:w="0" w:type="auto"/>
        <w:tblLook w:val="04A0" w:firstRow="1" w:lastRow="0" w:firstColumn="1" w:lastColumn="0" w:noHBand="0" w:noVBand="1"/>
      </w:tblPr>
      <w:tblGrid>
        <w:gridCol w:w="4428"/>
        <w:gridCol w:w="4428"/>
      </w:tblGrid>
      <w:tr w:rsidR="005700FE" w14:paraId="5041BB6B" w14:textId="77777777" w:rsidTr="005700FE">
        <w:trPr>
          <w:gridAfter w:val="1"/>
          <w:wAfter w:w="4428" w:type="dxa"/>
        </w:trPr>
        <w:tc>
          <w:tcPr>
            <w:tcW w:w="4428" w:type="dxa"/>
          </w:tcPr>
          <w:p w14:paraId="55664A6B" w14:textId="4AD502F8" w:rsidR="005700FE" w:rsidRPr="005D658C" w:rsidRDefault="005700FE" w:rsidP="005700FE">
            <w:pPr>
              <w:rPr>
                <w:b/>
              </w:rPr>
            </w:pPr>
            <w:r>
              <w:rPr>
                <w:b/>
              </w:rPr>
              <w:t>Drops</w:t>
            </w:r>
          </w:p>
        </w:tc>
      </w:tr>
      <w:tr w:rsidR="005700FE" w14:paraId="5A2F6A03" w14:textId="77777777" w:rsidTr="005700FE">
        <w:tc>
          <w:tcPr>
            <w:tcW w:w="4428" w:type="dxa"/>
          </w:tcPr>
          <w:p w14:paraId="04BFDBD4" w14:textId="77777777" w:rsidR="005700FE" w:rsidRDefault="005700FE" w:rsidP="005700FE">
            <w:r>
              <w:t>Duration</w:t>
            </w:r>
          </w:p>
        </w:tc>
        <w:tc>
          <w:tcPr>
            <w:tcW w:w="4428" w:type="dxa"/>
          </w:tcPr>
          <w:p w14:paraId="4F611354" w14:textId="69D41383" w:rsidR="005700FE" w:rsidRDefault="005700FE" w:rsidP="005700FE">
            <w:r>
              <w:t>0.2</w:t>
            </w:r>
          </w:p>
        </w:tc>
      </w:tr>
      <w:tr w:rsidR="005700FE" w14:paraId="0E940ADF" w14:textId="77777777" w:rsidTr="005700FE">
        <w:tc>
          <w:tcPr>
            <w:tcW w:w="4428" w:type="dxa"/>
          </w:tcPr>
          <w:p w14:paraId="6802CF87" w14:textId="77777777" w:rsidR="005700FE" w:rsidRDefault="005700FE" w:rsidP="005700FE">
            <w:r>
              <w:t>Start lifetime</w:t>
            </w:r>
          </w:p>
        </w:tc>
        <w:tc>
          <w:tcPr>
            <w:tcW w:w="4428" w:type="dxa"/>
          </w:tcPr>
          <w:p w14:paraId="4EE05119" w14:textId="07FD7B4F" w:rsidR="005700FE" w:rsidRDefault="005700FE" w:rsidP="005700FE">
            <w:r>
              <w:t>10</w:t>
            </w:r>
          </w:p>
        </w:tc>
      </w:tr>
      <w:tr w:rsidR="005700FE" w14:paraId="0EE26698" w14:textId="77777777" w:rsidTr="005700FE">
        <w:tc>
          <w:tcPr>
            <w:tcW w:w="4428" w:type="dxa"/>
          </w:tcPr>
          <w:p w14:paraId="6071B7DE" w14:textId="77777777" w:rsidR="005700FE" w:rsidRDefault="005700FE" w:rsidP="005700FE">
            <w:r>
              <w:t>Start speed</w:t>
            </w:r>
          </w:p>
        </w:tc>
        <w:tc>
          <w:tcPr>
            <w:tcW w:w="4428" w:type="dxa"/>
          </w:tcPr>
          <w:p w14:paraId="05A7BBF5" w14:textId="46D55EF1" w:rsidR="005700FE" w:rsidRDefault="005700FE" w:rsidP="005700FE">
            <w:r>
              <w:t>1.13</w:t>
            </w:r>
          </w:p>
        </w:tc>
      </w:tr>
      <w:tr w:rsidR="005700FE" w14:paraId="3C0CE67D" w14:textId="77777777" w:rsidTr="005700FE">
        <w:tc>
          <w:tcPr>
            <w:tcW w:w="4428" w:type="dxa"/>
          </w:tcPr>
          <w:p w14:paraId="1E869EBA" w14:textId="77777777" w:rsidR="005700FE" w:rsidRDefault="005700FE" w:rsidP="005700FE">
            <w:r>
              <w:t>Start size</w:t>
            </w:r>
          </w:p>
        </w:tc>
        <w:tc>
          <w:tcPr>
            <w:tcW w:w="4428" w:type="dxa"/>
          </w:tcPr>
          <w:p w14:paraId="2D840051" w14:textId="06233B03" w:rsidR="005700FE" w:rsidRDefault="005700FE" w:rsidP="005700FE">
            <w:r>
              <w:t>0.2</w:t>
            </w:r>
          </w:p>
        </w:tc>
      </w:tr>
      <w:tr w:rsidR="005700FE" w14:paraId="1BD93352" w14:textId="77777777" w:rsidTr="005700FE">
        <w:tc>
          <w:tcPr>
            <w:tcW w:w="4428" w:type="dxa"/>
          </w:tcPr>
          <w:p w14:paraId="4571E3BF" w14:textId="4EDCE4D4" w:rsidR="005700FE" w:rsidRDefault="005700FE" w:rsidP="005700FE">
            <w:r>
              <w:t>Gravity multiplier</w:t>
            </w:r>
          </w:p>
        </w:tc>
        <w:tc>
          <w:tcPr>
            <w:tcW w:w="4428" w:type="dxa"/>
          </w:tcPr>
          <w:p w14:paraId="3D3B026F" w14:textId="3EA7D19B" w:rsidR="005700FE" w:rsidRDefault="005700FE" w:rsidP="005700FE">
            <w:r>
              <w:t>5</w:t>
            </w:r>
          </w:p>
        </w:tc>
      </w:tr>
      <w:tr w:rsidR="005700FE" w14:paraId="52E14D34" w14:textId="77777777" w:rsidTr="005700FE">
        <w:tc>
          <w:tcPr>
            <w:tcW w:w="4428" w:type="dxa"/>
          </w:tcPr>
          <w:p w14:paraId="330632CB" w14:textId="0F08C72C" w:rsidR="005700FE" w:rsidRDefault="005700FE" w:rsidP="005700FE">
            <w:r>
              <w:t>Inherit velocity</w:t>
            </w:r>
          </w:p>
        </w:tc>
        <w:tc>
          <w:tcPr>
            <w:tcW w:w="4428" w:type="dxa"/>
          </w:tcPr>
          <w:p w14:paraId="0FD754EA" w14:textId="5ECD8BF8" w:rsidR="005700FE" w:rsidRDefault="005700FE" w:rsidP="005700FE">
            <w:r>
              <w:t>1.77</w:t>
            </w:r>
          </w:p>
        </w:tc>
      </w:tr>
      <w:tr w:rsidR="005700FE" w14:paraId="2CB8104A" w14:textId="77777777" w:rsidTr="005700FE">
        <w:tc>
          <w:tcPr>
            <w:tcW w:w="4428" w:type="dxa"/>
          </w:tcPr>
          <w:p w14:paraId="55F312B0" w14:textId="77777777" w:rsidR="005700FE" w:rsidRDefault="005700FE" w:rsidP="005700FE">
            <w:r>
              <w:t xml:space="preserve">Max particles </w:t>
            </w:r>
          </w:p>
        </w:tc>
        <w:tc>
          <w:tcPr>
            <w:tcW w:w="4428" w:type="dxa"/>
          </w:tcPr>
          <w:p w14:paraId="6920DC80" w14:textId="377FD760" w:rsidR="005700FE" w:rsidRDefault="005700FE" w:rsidP="005700FE">
            <w:r>
              <w:t>60</w:t>
            </w:r>
          </w:p>
        </w:tc>
      </w:tr>
      <w:tr w:rsidR="005700FE" w14:paraId="328ED4EF" w14:textId="77777777" w:rsidTr="005700FE">
        <w:tc>
          <w:tcPr>
            <w:tcW w:w="4428" w:type="dxa"/>
          </w:tcPr>
          <w:p w14:paraId="2C55AF0A" w14:textId="77777777" w:rsidR="005700FE" w:rsidRDefault="005700FE" w:rsidP="005700FE">
            <w:r>
              <w:lastRenderedPageBreak/>
              <w:t>Emission</w:t>
            </w:r>
          </w:p>
        </w:tc>
        <w:tc>
          <w:tcPr>
            <w:tcW w:w="4428" w:type="dxa"/>
          </w:tcPr>
          <w:p w14:paraId="6E28E966" w14:textId="033509BD" w:rsidR="005700FE" w:rsidRDefault="005700FE" w:rsidP="005700FE">
            <w:r>
              <w:t>Burst, 30</w:t>
            </w:r>
          </w:p>
        </w:tc>
      </w:tr>
      <w:tr w:rsidR="005700FE" w14:paraId="0905F840" w14:textId="77777777" w:rsidTr="005700FE">
        <w:tc>
          <w:tcPr>
            <w:tcW w:w="4428" w:type="dxa"/>
          </w:tcPr>
          <w:p w14:paraId="2C8B9770" w14:textId="77777777" w:rsidR="005700FE" w:rsidRDefault="005700FE" w:rsidP="005700FE">
            <w:r>
              <w:t xml:space="preserve">Shape </w:t>
            </w:r>
          </w:p>
        </w:tc>
        <w:tc>
          <w:tcPr>
            <w:tcW w:w="4428" w:type="dxa"/>
          </w:tcPr>
          <w:p w14:paraId="023D6986" w14:textId="74D57BFD" w:rsidR="005700FE" w:rsidRDefault="005700FE" w:rsidP="005700FE">
            <w:r>
              <w:t>sphere</w:t>
            </w:r>
          </w:p>
        </w:tc>
      </w:tr>
      <w:tr w:rsidR="005700FE" w14:paraId="681A97AC" w14:textId="77777777" w:rsidTr="005700FE">
        <w:tc>
          <w:tcPr>
            <w:tcW w:w="4428" w:type="dxa"/>
          </w:tcPr>
          <w:p w14:paraId="45115611" w14:textId="77777777" w:rsidR="005700FE" w:rsidRDefault="005700FE" w:rsidP="005700FE">
            <w:r>
              <w:t>Size over lifetime</w:t>
            </w:r>
          </w:p>
        </w:tc>
        <w:tc>
          <w:tcPr>
            <w:tcW w:w="4428" w:type="dxa"/>
          </w:tcPr>
          <w:p w14:paraId="451F9818" w14:textId="24B38226" w:rsidR="005700FE" w:rsidRDefault="005700FE" w:rsidP="005700FE">
            <w:r>
              <w:t>100% - 300</w:t>
            </w:r>
            <w:proofErr w:type="gramStart"/>
            <w:r>
              <w:t>%  300</w:t>
            </w:r>
            <w:proofErr w:type="gramEnd"/>
            <w:r>
              <w:t>%-0%</w:t>
            </w:r>
          </w:p>
        </w:tc>
      </w:tr>
      <w:tr w:rsidR="005700FE" w14:paraId="6B884F03" w14:textId="77777777" w:rsidTr="005700FE">
        <w:tc>
          <w:tcPr>
            <w:tcW w:w="4428" w:type="dxa"/>
          </w:tcPr>
          <w:p w14:paraId="5750D13F" w14:textId="674C1B33" w:rsidR="005700FE" w:rsidRDefault="005700FE" w:rsidP="005700FE">
            <w:r>
              <w:t>Collusion</w:t>
            </w:r>
          </w:p>
        </w:tc>
        <w:tc>
          <w:tcPr>
            <w:tcW w:w="4428" w:type="dxa"/>
          </w:tcPr>
          <w:p w14:paraId="527848A9" w14:textId="6DBC7021" w:rsidR="005700FE" w:rsidRDefault="005700FE" w:rsidP="005700FE">
            <w:r>
              <w:t>Yes, planes</w:t>
            </w:r>
          </w:p>
        </w:tc>
      </w:tr>
      <w:tr w:rsidR="005700FE" w14:paraId="3CB0554C" w14:textId="77777777" w:rsidTr="005700FE">
        <w:tc>
          <w:tcPr>
            <w:tcW w:w="4428" w:type="dxa"/>
          </w:tcPr>
          <w:p w14:paraId="5F39A236" w14:textId="77777777" w:rsidR="005700FE" w:rsidRDefault="005700FE" w:rsidP="005700FE">
            <w:r>
              <w:t>Render</w:t>
            </w:r>
          </w:p>
        </w:tc>
        <w:tc>
          <w:tcPr>
            <w:tcW w:w="4428" w:type="dxa"/>
          </w:tcPr>
          <w:p w14:paraId="4110CDB4" w14:textId="77777777" w:rsidR="005700FE" w:rsidRDefault="005700FE" w:rsidP="005700FE">
            <w:r>
              <w:t>Horizontal billboard</w:t>
            </w:r>
          </w:p>
        </w:tc>
      </w:tr>
    </w:tbl>
    <w:p w14:paraId="6C6763A3" w14:textId="77777777" w:rsidR="005700FE" w:rsidRPr="005700FE" w:rsidRDefault="005700FE" w:rsidP="005700FE"/>
    <w:p w14:paraId="6912F464" w14:textId="78498C22" w:rsidR="003D6E67" w:rsidRDefault="003D6E67">
      <w:pPr>
        <w:pStyle w:val="Heading3"/>
      </w:pPr>
      <w:bookmarkStart w:id="100" w:name="_Toc417831481"/>
      <w:r w:rsidRPr="003D6E67">
        <w:t>Charge</w:t>
      </w:r>
      <w:bookmarkEnd w:id="100"/>
    </w:p>
    <w:p w14:paraId="7DD135D7" w14:textId="77777777" w:rsidR="00F24E06" w:rsidRDefault="00F24E06" w:rsidP="003736DC">
      <w:pPr>
        <w:keepNext/>
        <w:rPr>
          <w:noProof/>
        </w:rPr>
      </w:pPr>
    </w:p>
    <w:p w14:paraId="20F7EA70" w14:textId="77777777" w:rsidR="003736DC" w:rsidRDefault="003D6E67" w:rsidP="003736DC">
      <w:pPr>
        <w:keepNext/>
      </w:pPr>
      <w:r>
        <w:rPr>
          <w:noProof/>
        </w:rPr>
        <w:drawing>
          <wp:inline distT="0" distB="0" distL="0" distR="0" wp14:anchorId="46806B4C" wp14:editId="5C9290FE">
            <wp:extent cx="5477158" cy="2382473"/>
            <wp:effectExtent l="0" t="0" r="0" b="0"/>
            <wp:docPr id="6" name="Picture 6" descr="C:\Fraps\Screenshots\Unity 2015-04-25 20-29-0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raps\Screenshots\Unity 2015-04-25 20-29-09-9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b="37029"/>
                    <a:stretch/>
                  </pic:blipFill>
                  <pic:spPr bwMode="auto">
                    <a:xfrm>
                      <a:off x="0" y="0"/>
                      <a:ext cx="5480685" cy="2384007"/>
                    </a:xfrm>
                    <a:prstGeom prst="rect">
                      <a:avLst/>
                    </a:prstGeom>
                    <a:noFill/>
                    <a:ln>
                      <a:noFill/>
                    </a:ln>
                    <a:extLst>
                      <a:ext uri="{53640926-AAD7-44D8-BBD7-CCE9431645EC}">
                        <a14:shadowObscured xmlns:a14="http://schemas.microsoft.com/office/drawing/2010/main"/>
                      </a:ext>
                    </a:extLst>
                  </pic:spPr>
                </pic:pic>
              </a:graphicData>
            </a:graphic>
          </wp:inline>
        </w:drawing>
      </w:r>
    </w:p>
    <w:p w14:paraId="7515E92B" w14:textId="22C34D1D" w:rsidR="003D6E67" w:rsidRDefault="003736DC" w:rsidP="003736DC">
      <w:pPr>
        <w:pStyle w:val="Caption"/>
      </w:pPr>
      <w:r>
        <w:t xml:space="preserve">Figure </w:t>
      </w:r>
      <w:fldSimple w:instr=" SEQ Figure \* ARABIC ">
        <w:r>
          <w:rPr>
            <w:noProof/>
          </w:rPr>
          <w:t>85</w:t>
        </w:r>
      </w:fldSimple>
      <w:r>
        <w:t>: Charge</w:t>
      </w:r>
    </w:p>
    <w:tbl>
      <w:tblPr>
        <w:tblStyle w:val="TableGrid"/>
        <w:tblW w:w="0" w:type="auto"/>
        <w:tblLook w:val="04A0" w:firstRow="1" w:lastRow="0" w:firstColumn="1" w:lastColumn="0" w:noHBand="0" w:noVBand="1"/>
      </w:tblPr>
      <w:tblGrid>
        <w:gridCol w:w="4428"/>
        <w:gridCol w:w="4428"/>
      </w:tblGrid>
      <w:tr w:rsidR="005700FE" w14:paraId="2D6ECDB9" w14:textId="77777777" w:rsidTr="005700FE">
        <w:trPr>
          <w:gridAfter w:val="1"/>
          <w:wAfter w:w="4428" w:type="dxa"/>
        </w:trPr>
        <w:tc>
          <w:tcPr>
            <w:tcW w:w="4428" w:type="dxa"/>
          </w:tcPr>
          <w:p w14:paraId="0D6D1943" w14:textId="7F1E5CAC" w:rsidR="005700FE" w:rsidRPr="005D658C" w:rsidRDefault="005700FE" w:rsidP="005700FE">
            <w:pPr>
              <w:rPr>
                <w:b/>
              </w:rPr>
            </w:pPr>
            <w:r>
              <w:rPr>
                <w:b/>
              </w:rPr>
              <w:t>Sparks</w:t>
            </w:r>
          </w:p>
        </w:tc>
      </w:tr>
      <w:tr w:rsidR="005700FE" w14:paraId="7C0853E4" w14:textId="77777777" w:rsidTr="005700FE">
        <w:tc>
          <w:tcPr>
            <w:tcW w:w="4428" w:type="dxa"/>
          </w:tcPr>
          <w:p w14:paraId="0ED6F665" w14:textId="77777777" w:rsidR="005700FE" w:rsidRDefault="005700FE" w:rsidP="005700FE">
            <w:r>
              <w:t>Duration</w:t>
            </w:r>
          </w:p>
        </w:tc>
        <w:tc>
          <w:tcPr>
            <w:tcW w:w="4428" w:type="dxa"/>
          </w:tcPr>
          <w:p w14:paraId="67B73F67" w14:textId="77777777" w:rsidR="005700FE" w:rsidRDefault="005700FE" w:rsidP="005700FE">
            <w:r>
              <w:t>1</w:t>
            </w:r>
          </w:p>
        </w:tc>
      </w:tr>
      <w:tr w:rsidR="005700FE" w14:paraId="08044407" w14:textId="77777777" w:rsidTr="005700FE">
        <w:tc>
          <w:tcPr>
            <w:tcW w:w="4428" w:type="dxa"/>
          </w:tcPr>
          <w:p w14:paraId="66874D3C" w14:textId="77777777" w:rsidR="005700FE" w:rsidRDefault="005700FE" w:rsidP="005700FE">
            <w:r>
              <w:t>Start lifetime</w:t>
            </w:r>
          </w:p>
        </w:tc>
        <w:tc>
          <w:tcPr>
            <w:tcW w:w="4428" w:type="dxa"/>
          </w:tcPr>
          <w:p w14:paraId="6FAAD6ED" w14:textId="77777777" w:rsidR="005700FE" w:rsidRDefault="005700FE" w:rsidP="005700FE">
            <w:r>
              <w:t>1</w:t>
            </w:r>
          </w:p>
        </w:tc>
      </w:tr>
      <w:tr w:rsidR="005700FE" w14:paraId="3BEDB78D" w14:textId="77777777" w:rsidTr="005700FE">
        <w:tc>
          <w:tcPr>
            <w:tcW w:w="4428" w:type="dxa"/>
          </w:tcPr>
          <w:p w14:paraId="26B272D2" w14:textId="77777777" w:rsidR="005700FE" w:rsidRDefault="005700FE" w:rsidP="005700FE">
            <w:r>
              <w:t>Start speed</w:t>
            </w:r>
          </w:p>
        </w:tc>
        <w:tc>
          <w:tcPr>
            <w:tcW w:w="4428" w:type="dxa"/>
          </w:tcPr>
          <w:p w14:paraId="26EBB78F" w14:textId="13BCFA35" w:rsidR="005700FE" w:rsidRDefault="005700FE" w:rsidP="005700FE">
            <w:r>
              <w:t>9</w:t>
            </w:r>
          </w:p>
        </w:tc>
      </w:tr>
      <w:tr w:rsidR="005700FE" w14:paraId="57C6DB21" w14:textId="77777777" w:rsidTr="005700FE">
        <w:tc>
          <w:tcPr>
            <w:tcW w:w="4428" w:type="dxa"/>
          </w:tcPr>
          <w:p w14:paraId="29A76475" w14:textId="77777777" w:rsidR="005700FE" w:rsidRDefault="005700FE" w:rsidP="005700FE">
            <w:r>
              <w:t>Start size</w:t>
            </w:r>
          </w:p>
        </w:tc>
        <w:tc>
          <w:tcPr>
            <w:tcW w:w="4428" w:type="dxa"/>
          </w:tcPr>
          <w:p w14:paraId="15C593E1" w14:textId="0EF23314" w:rsidR="005700FE" w:rsidRDefault="005700FE" w:rsidP="005700FE">
            <w:r>
              <w:t>0.2</w:t>
            </w:r>
          </w:p>
        </w:tc>
      </w:tr>
      <w:tr w:rsidR="005700FE" w14:paraId="411896CE" w14:textId="77777777" w:rsidTr="005700FE">
        <w:tc>
          <w:tcPr>
            <w:tcW w:w="4428" w:type="dxa"/>
          </w:tcPr>
          <w:p w14:paraId="02D16A44" w14:textId="77777777" w:rsidR="005700FE" w:rsidRDefault="005700FE" w:rsidP="005700FE">
            <w:r>
              <w:t xml:space="preserve">Max particles </w:t>
            </w:r>
          </w:p>
        </w:tc>
        <w:tc>
          <w:tcPr>
            <w:tcW w:w="4428" w:type="dxa"/>
          </w:tcPr>
          <w:p w14:paraId="36E66E0C" w14:textId="5EDD4B64" w:rsidR="005700FE" w:rsidRDefault="005700FE" w:rsidP="005700FE">
            <w:r>
              <w:t>1000</w:t>
            </w:r>
          </w:p>
        </w:tc>
      </w:tr>
      <w:tr w:rsidR="005700FE" w14:paraId="48B38E6E" w14:textId="77777777" w:rsidTr="005700FE">
        <w:tc>
          <w:tcPr>
            <w:tcW w:w="4428" w:type="dxa"/>
          </w:tcPr>
          <w:p w14:paraId="675E4283" w14:textId="77777777" w:rsidR="005700FE" w:rsidRDefault="005700FE" w:rsidP="005700FE">
            <w:r>
              <w:t>Emission</w:t>
            </w:r>
          </w:p>
        </w:tc>
        <w:tc>
          <w:tcPr>
            <w:tcW w:w="4428" w:type="dxa"/>
          </w:tcPr>
          <w:p w14:paraId="262A8817" w14:textId="77777777" w:rsidR="005700FE" w:rsidRDefault="005700FE" w:rsidP="005700FE">
            <w:r>
              <w:t>20</w:t>
            </w:r>
          </w:p>
        </w:tc>
      </w:tr>
      <w:tr w:rsidR="005700FE" w14:paraId="056EEA63" w14:textId="77777777" w:rsidTr="005700FE">
        <w:tc>
          <w:tcPr>
            <w:tcW w:w="4428" w:type="dxa"/>
          </w:tcPr>
          <w:p w14:paraId="2B6BF505" w14:textId="77777777" w:rsidR="005700FE" w:rsidRDefault="005700FE" w:rsidP="005700FE">
            <w:r>
              <w:t xml:space="preserve">Shape </w:t>
            </w:r>
          </w:p>
        </w:tc>
        <w:tc>
          <w:tcPr>
            <w:tcW w:w="4428" w:type="dxa"/>
          </w:tcPr>
          <w:p w14:paraId="67A3793C" w14:textId="77777777" w:rsidR="005700FE" w:rsidRDefault="005700FE" w:rsidP="005700FE">
            <w:r>
              <w:t>box</w:t>
            </w:r>
          </w:p>
        </w:tc>
      </w:tr>
      <w:tr w:rsidR="005700FE" w14:paraId="4DC6717C" w14:textId="77777777" w:rsidTr="005700FE">
        <w:tc>
          <w:tcPr>
            <w:tcW w:w="4428" w:type="dxa"/>
          </w:tcPr>
          <w:p w14:paraId="196CF244" w14:textId="77777777" w:rsidR="005700FE" w:rsidRDefault="005700FE" w:rsidP="005700FE">
            <w:r>
              <w:t>Render</w:t>
            </w:r>
          </w:p>
        </w:tc>
        <w:tc>
          <w:tcPr>
            <w:tcW w:w="4428" w:type="dxa"/>
          </w:tcPr>
          <w:p w14:paraId="0396DDC5" w14:textId="67CADC04" w:rsidR="005700FE" w:rsidRDefault="005700FE" w:rsidP="005700FE">
            <w:r>
              <w:t>Mesh, plane</w:t>
            </w:r>
          </w:p>
        </w:tc>
      </w:tr>
    </w:tbl>
    <w:p w14:paraId="2C43E62D" w14:textId="77777777" w:rsidR="005700FE" w:rsidRPr="005700FE" w:rsidRDefault="005700FE" w:rsidP="005700FE"/>
    <w:p w14:paraId="721D4CA9" w14:textId="63A98DB5" w:rsidR="003D6E67" w:rsidRDefault="003D6E67">
      <w:pPr>
        <w:pStyle w:val="Heading3"/>
      </w:pPr>
      <w:bookmarkStart w:id="101" w:name="_Toc417831482"/>
      <w:r w:rsidRPr="003D6E67">
        <w:t>Drive</w:t>
      </w:r>
      <w:bookmarkEnd w:id="101"/>
    </w:p>
    <w:p w14:paraId="0271A714" w14:textId="77777777" w:rsidR="00F24E06" w:rsidRDefault="00F24E06" w:rsidP="003736DC">
      <w:pPr>
        <w:keepNext/>
        <w:rPr>
          <w:noProof/>
        </w:rPr>
      </w:pPr>
    </w:p>
    <w:p w14:paraId="321B5D6C" w14:textId="77777777" w:rsidR="003736DC" w:rsidRDefault="003D6E67" w:rsidP="003736DC">
      <w:pPr>
        <w:keepNext/>
      </w:pPr>
      <w:r>
        <w:rPr>
          <w:noProof/>
        </w:rPr>
        <w:drawing>
          <wp:inline distT="0" distB="0" distL="0" distR="0" wp14:anchorId="434842FD" wp14:editId="608C53A4">
            <wp:extent cx="5477159" cy="1954634"/>
            <wp:effectExtent l="0" t="0" r="0" b="7620"/>
            <wp:docPr id="7" name="Picture 7" descr="C:\Fraps\Screenshots\Unity 2015-04-25 20-29-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raps\Screenshots\Unity 2015-04-25 20-29-26-06.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21952" b="26386"/>
                    <a:stretch/>
                  </pic:blipFill>
                  <pic:spPr bwMode="auto">
                    <a:xfrm>
                      <a:off x="0" y="0"/>
                      <a:ext cx="5480685" cy="1955892"/>
                    </a:xfrm>
                    <a:prstGeom prst="rect">
                      <a:avLst/>
                    </a:prstGeom>
                    <a:noFill/>
                    <a:ln>
                      <a:noFill/>
                    </a:ln>
                    <a:extLst>
                      <a:ext uri="{53640926-AAD7-44D8-BBD7-CCE9431645EC}">
                        <a14:shadowObscured xmlns:a14="http://schemas.microsoft.com/office/drawing/2010/main"/>
                      </a:ext>
                    </a:extLst>
                  </pic:spPr>
                </pic:pic>
              </a:graphicData>
            </a:graphic>
          </wp:inline>
        </w:drawing>
      </w:r>
    </w:p>
    <w:p w14:paraId="3D2F8894" w14:textId="0C56662C" w:rsidR="003D6E67" w:rsidRDefault="003736DC" w:rsidP="003736DC">
      <w:pPr>
        <w:pStyle w:val="Caption"/>
      </w:pPr>
      <w:r>
        <w:t xml:space="preserve">Figure </w:t>
      </w:r>
      <w:fldSimple w:instr=" SEQ Figure \* ARABIC ">
        <w:r>
          <w:rPr>
            <w:noProof/>
          </w:rPr>
          <w:t>86</w:t>
        </w:r>
      </w:fldSimple>
      <w:proofErr w:type="gramStart"/>
      <w:r>
        <w:t>:Drive</w:t>
      </w:r>
      <w:proofErr w:type="gramEnd"/>
    </w:p>
    <w:tbl>
      <w:tblPr>
        <w:tblStyle w:val="TableGrid"/>
        <w:tblW w:w="0" w:type="auto"/>
        <w:tblLook w:val="04A0" w:firstRow="1" w:lastRow="0" w:firstColumn="1" w:lastColumn="0" w:noHBand="0" w:noVBand="1"/>
      </w:tblPr>
      <w:tblGrid>
        <w:gridCol w:w="4428"/>
        <w:gridCol w:w="4428"/>
      </w:tblGrid>
      <w:tr w:rsidR="005D658C" w14:paraId="70DC9CC4" w14:textId="77777777" w:rsidTr="005D658C">
        <w:trPr>
          <w:gridAfter w:val="1"/>
          <w:wAfter w:w="4428" w:type="dxa"/>
        </w:trPr>
        <w:tc>
          <w:tcPr>
            <w:tcW w:w="4428" w:type="dxa"/>
          </w:tcPr>
          <w:p w14:paraId="00B31295" w14:textId="5BAF6F50" w:rsidR="005D658C" w:rsidRPr="005D658C" w:rsidRDefault="005D658C" w:rsidP="005D658C">
            <w:pPr>
              <w:rPr>
                <w:b/>
              </w:rPr>
            </w:pPr>
            <w:r w:rsidRPr="005D658C">
              <w:rPr>
                <w:b/>
              </w:rPr>
              <w:t>Wave</w:t>
            </w:r>
          </w:p>
        </w:tc>
      </w:tr>
      <w:tr w:rsidR="005D658C" w14:paraId="102665CC" w14:textId="77777777" w:rsidTr="005D658C">
        <w:tc>
          <w:tcPr>
            <w:tcW w:w="4428" w:type="dxa"/>
          </w:tcPr>
          <w:p w14:paraId="5A7705B6" w14:textId="3B807D1C" w:rsidR="005D658C" w:rsidRDefault="005D658C" w:rsidP="005D658C">
            <w:r>
              <w:t>Duration</w:t>
            </w:r>
          </w:p>
        </w:tc>
        <w:tc>
          <w:tcPr>
            <w:tcW w:w="4428" w:type="dxa"/>
          </w:tcPr>
          <w:p w14:paraId="2322FBE6" w14:textId="4D577B1A" w:rsidR="005D658C" w:rsidRDefault="005D658C" w:rsidP="005D658C">
            <w:r>
              <w:t>1</w:t>
            </w:r>
          </w:p>
        </w:tc>
      </w:tr>
      <w:tr w:rsidR="005D658C" w14:paraId="37A86D97" w14:textId="77777777" w:rsidTr="005D658C">
        <w:tc>
          <w:tcPr>
            <w:tcW w:w="4428" w:type="dxa"/>
          </w:tcPr>
          <w:p w14:paraId="2C1C0247" w14:textId="4B4C68A6" w:rsidR="005D658C" w:rsidRDefault="005D658C" w:rsidP="005D658C">
            <w:r>
              <w:t>Start lifetime</w:t>
            </w:r>
          </w:p>
        </w:tc>
        <w:tc>
          <w:tcPr>
            <w:tcW w:w="4428" w:type="dxa"/>
          </w:tcPr>
          <w:p w14:paraId="499015FD" w14:textId="301A6345" w:rsidR="005D658C" w:rsidRDefault="005D658C" w:rsidP="005D658C">
            <w:r>
              <w:t>1</w:t>
            </w:r>
          </w:p>
        </w:tc>
      </w:tr>
      <w:tr w:rsidR="005D658C" w14:paraId="0A9A2B48" w14:textId="77777777" w:rsidTr="005D658C">
        <w:tc>
          <w:tcPr>
            <w:tcW w:w="4428" w:type="dxa"/>
          </w:tcPr>
          <w:p w14:paraId="53811C29" w14:textId="7F5F2B33" w:rsidR="005D658C" w:rsidRDefault="005D658C" w:rsidP="005D658C">
            <w:r>
              <w:t>Start speed</w:t>
            </w:r>
          </w:p>
        </w:tc>
        <w:tc>
          <w:tcPr>
            <w:tcW w:w="4428" w:type="dxa"/>
          </w:tcPr>
          <w:p w14:paraId="1B2236BA" w14:textId="01093B44" w:rsidR="005D658C" w:rsidRDefault="005D658C" w:rsidP="005D658C">
            <w:r>
              <w:t>5</w:t>
            </w:r>
          </w:p>
        </w:tc>
      </w:tr>
      <w:tr w:rsidR="005D658C" w14:paraId="0071713A" w14:textId="77777777" w:rsidTr="005D658C">
        <w:tc>
          <w:tcPr>
            <w:tcW w:w="4428" w:type="dxa"/>
          </w:tcPr>
          <w:p w14:paraId="577B14FD" w14:textId="2B563370" w:rsidR="005D658C" w:rsidRDefault="005D658C" w:rsidP="005D658C">
            <w:r>
              <w:t>Start size</w:t>
            </w:r>
          </w:p>
        </w:tc>
        <w:tc>
          <w:tcPr>
            <w:tcW w:w="4428" w:type="dxa"/>
          </w:tcPr>
          <w:p w14:paraId="27E111B7" w14:textId="25002C73" w:rsidR="005D658C" w:rsidRDefault="005D658C" w:rsidP="005D658C">
            <w:r>
              <w:t>0.1</w:t>
            </w:r>
          </w:p>
        </w:tc>
      </w:tr>
      <w:tr w:rsidR="005D658C" w14:paraId="02B9D208" w14:textId="77777777" w:rsidTr="005D658C">
        <w:tc>
          <w:tcPr>
            <w:tcW w:w="4428" w:type="dxa"/>
          </w:tcPr>
          <w:p w14:paraId="1B116616" w14:textId="050C5662" w:rsidR="005D658C" w:rsidRDefault="005D658C" w:rsidP="005D658C">
            <w:r>
              <w:t xml:space="preserve">Max particles </w:t>
            </w:r>
          </w:p>
        </w:tc>
        <w:tc>
          <w:tcPr>
            <w:tcW w:w="4428" w:type="dxa"/>
          </w:tcPr>
          <w:p w14:paraId="05860D53" w14:textId="455A9C35" w:rsidR="005D658C" w:rsidRDefault="005D658C" w:rsidP="005D658C">
            <w:r>
              <w:t>1</w:t>
            </w:r>
          </w:p>
        </w:tc>
      </w:tr>
      <w:tr w:rsidR="005D658C" w14:paraId="6A31150E" w14:textId="77777777" w:rsidTr="005D658C">
        <w:tc>
          <w:tcPr>
            <w:tcW w:w="4428" w:type="dxa"/>
          </w:tcPr>
          <w:p w14:paraId="2DBB2076" w14:textId="5BE5A3CF" w:rsidR="005D658C" w:rsidRDefault="005D658C" w:rsidP="005D658C">
            <w:r>
              <w:t>Emission</w:t>
            </w:r>
          </w:p>
        </w:tc>
        <w:tc>
          <w:tcPr>
            <w:tcW w:w="4428" w:type="dxa"/>
          </w:tcPr>
          <w:p w14:paraId="7ED91CC1" w14:textId="13CA2D0B" w:rsidR="005D658C" w:rsidRDefault="005D658C" w:rsidP="005D658C">
            <w:r>
              <w:t>20</w:t>
            </w:r>
          </w:p>
        </w:tc>
      </w:tr>
      <w:tr w:rsidR="005D658C" w14:paraId="02909150" w14:textId="77777777" w:rsidTr="005D658C">
        <w:tc>
          <w:tcPr>
            <w:tcW w:w="4428" w:type="dxa"/>
          </w:tcPr>
          <w:p w14:paraId="7801A2C2" w14:textId="3119A80C" w:rsidR="005D658C" w:rsidRDefault="005D658C" w:rsidP="005D658C">
            <w:r>
              <w:t xml:space="preserve">Shape </w:t>
            </w:r>
          </w:p>
        </w:tc>
        <w:tc>
          <w:tcPr>
            <w:tcW w:w="4428" w:type="dxa"/>
          </w:tcPr>
          <w:p w14:paraId="71CDE329" w14:textId="40509938" w:rsidR="005D658C" w:rsidRDefault="005D658C" w:rsidP="005D658C">
            <w:r>
              <w:t>box</w:t>
            </w:r>
          </w:p>
        </w:tc>
      </w:tr>
      <w:tr w:rsidR="005D658C" w14:paraId="4011EA4F" w14:textId="77777777" w:rsidTr="005D658C">
        <w:tc>
          <w:tcPr>
            <w:tcW w:w="4428" w:type="dxa"/>
          </w:tcPr>
          <w:p w14:paraId="7C69C1E5" w14:textId="01D35D4B" w:rsidR="005D658C" w:rsidRDefault="005700FE" w:rsidP="005D658C">
            <w:r>
              <w:t>Size over lifetime</w:t>
            </w:r>
          </w:p>
        </w:tc>
        <w:tc>
          <w:tcPr>
            <w:tcW w:w="4428" w:type="dxa"/>
          </w:tcPr>
          <w:p w14:paraId="00405BE4" w14:textId="15287F82" w:rsidR="005D658C" w:rsidRDefault="005700FE" w:rsidP="005D658C">
            <w:r>
              <w:t>Quadruple</w:t>
            </w:r>
          </w:p>
        </w:tc>
      </w:tr>
      <w:tr w:rsidR="005D658C" w14:paraId="4C7CE33A" w14:textId="77777777" w:rsidTr="005D658C">
        <w:tc>
          <w:tcPr>
            <w:tcW w:w="4428" w:type="dxa"/>
          </w:tcPr>
          <w:p w14:paraId="57962AB1" w14:textId="4DB05466" w:rsidR="005D658C" w:rsidRDefault="005700FE" w:rsidP="005D658C">
            <w:r>
              <w:t>Render</w:t>
            </w:r>
          </w:p>
        </w:tc>
        <w:tc>
          <w:tcPr>
            <w:tcW w:w="4428" w:type="dxa"/>
          </w:tcPr>
          <w:p w14:paraId="36F0BC84" w14:textId="5AB9FDA1" w:rsidR="005D658C" w:rsidRDefault="005700FE" w:rsidP="005D658C">
            <w:r>
              <w:t>Horizontal billboard</w:t>
            </w:r>
          </w:p>
        </w:tc>
      </w:tr>
    </w:tbl>
    <w:p w14:paraId="7B54558A" w14:textId="77777777" w:rsidR="005D658C" w:rsidRPr="005D658C" w:rsidRDefault="005D658C" w:rsidP="005D658C"/>
    <w:p w14:paraId="1DA8DC6F" w14:textId="37893F44" w:rsidR="003D6E67" w:rsidRDefault="003D6E67">
      <w:pPr>
        <w:pStyle w:val="Heading3"/>
      </w:pPr>
      <w:bookmarkStart w:id="102" w:name="_Toc417831483"/>
      <w:r w:rsidRPr="003D6E67">
        <w:lastRenderedPageBreak/>
        <w:t>Gunshot</w:t>
      </w:r>
      <w:bookmarkEnd w:id="102"/>
    </w:p>
    <w:p w14:paraId="6E60ADA5" w14:textId="77777777" w:rsidR="00F24E06" w:rsidRDefault="00F24E06" w:rsidP="003736DC">
      <w:pPr>
        <w:keepNext/>
        <w:rPr>
          <w:noProof/>
        </w:rPr>
      </w:pPr>
    </w:p>
    <w:p w14:paraId="1EC1466B" w14:textId="77777777" w:rsidR="003736DC" w:rsidRDefault="003D6E67" w:rsidP="003736DC">
      <w:pPr>
        <w:keepNext/>
      </w:pPr>
      <w:r>
        <w:rPr>
          <w:noProof/>
        </w:rPr>
        <w:drawing>
          <wp:inline distT="0" distB="0" distL="0" distR="0" wp14:anchorId="2B50D923" wp14:editId="4E38A6B8">
            <wp:extent cx="3372374" cy="1887523"/>
            <wp:effectExtent l="0" t="0" r="0" b="0"/>
            <wp:docPr id="13" name="Picture 13" descr="C:\Fraps\Screenshots\Unity 2015-04-25 20-29-5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raps\Screenshots\Unity 2015-04-25 20-29-58-48.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t="13526" r="38428" b="36585"/>
                    <a:stretch/>
                  </pic:blipFill>
                  <pic:spPr bwMode="auto">
                    <a:xfrm>
                      <a:off x="0" y="0"/>
                      <a:ext cx="3374544" cy="1888738"/>
                    </a:xfrm>
                    <a:prstGeom prst="rect">
                      <a:avLst/>
                    </a:prstGeom>
                    <a:noFill/>
                    <a:ln>
                      <a:noFill/>
                    </a:ln>
                    <a:extLst>
                      <a:ext uri="{53640926-AAD7-44D8-BBD7-CCE9431645EC}">
                        <a14:shadowObscured xmlns:a14="http://schemas.microsoft.com/office/drawing/2010/main"/>
                      </a:ext>
                    </a:extLst>
                  </pic:spPr>
                </pic:pic>
              </a:graphicData>
            </a:graphic>
          </wp:inline>
        </w:drawing>
      </w:r>
    </w:p>
    <w:p w14:paraId="277826D6" w14:textId="4EAFA0FB" w:rsidR="003D6E67" w:rsidRDefault="003736DC" w:rsidP="003736DC">
      <w:pPr>
        <w:pStyle w:val="Caption"/>
      </w:pPr>
      <w:r>
        <w:t xml:space="preserve">Figure </w:t>
      </w:r>
      <w:fldSimple w:instr=" SEQ Figure \* ARABIC ">
        <w:r>
          <w:rPr>
            <w:noProof/>
          </w:rPr>
          <w:t>87</w:t>
        </w:r>
      </w:fldSimple>
      <w:r>
        <w:t>: Gunshot</w:t>
      </w:r>
    </w:p>
    <w:tbl>
      <w:tblPr>
        <w:tblStyle w:val="TableGrid"/>
        <w:tblW w:w="0" w:type="auto"/>
        <w:tblLook w:val="04A0" w:firstRow="1" w:lastRow="0" w:firstColumn="1" w:lastColumn="0" w:noHBand="0" w:noVBand="1"/>
      </w:tblPr>
      <w:tblGrid>
        <w:gridCol w:w="4428"/>
        <w:gridCol w:w="4428"/>
      </w:tblGrid>
      <w:tr w:rsidR="00B6407B" w14:paraId="6C2F7A3E" w14:textId="77777777" w:rsidTr="005700FE">
        <w:trPr>
          <w:gridAfter w:val="1"/>
          <w:wAfter w:w="4428" w:type="dxa"/>
        </w:trPr>
        <w:tc>
          <w:tcPr>
            <w:tcW w:w="4428" w:type="dxa"/>
          </w:tcPr>
          <w:p w14:paraId="19805AFE" w14:textId="5ECF4A87" w:rsidR="00B6407B" w:rsidRPr="003736DC" w:rsidRDefault="00313FBF" w:rsidP="005700FE">
            <w:pPr>
              <w:rPr>
                <w:b/>
              </w:rPr>
            </w:pPr>
            <w:r>
              <w:rPr>
                <w:b/>
              </w:rPr>
              <w:t>Sparks</w:t>
            </w:r>
          </w:p>
        </w:tc>
      </w:tr>
      <w:tr w:rsidR="00B6407B" w14:paraId="5A411455" w14:textId="77777777" w:rsidTr="005700FE">
        <w:tc>
          <w:tcPr>
            <w:tcW w:w="4428" w:type="dxa"/>
          </w:tcPr>
          <w:p w14:paraId="747190A9" w14:textId="77777777" w:rsidR="00B6407B" w:rsidRDefault="00B6407B" w:rsidP="005700FE">
            <w:r>
              <w:t>Duration</w:t>
            </w:r>
          </w:p>
        </w:tc>
        <w:tc>
          <w:tcPr>
            <w:tcW w:w="4428" w:type="dxa"/>
          </w:tcPr>
          <w:p w14:paraId="43C79237" w14:textId="75BCF18B" w:rsidR="00B6407B" w:rsidRDefault="00B6407B" w:rsidP="005700FE">
            <w:r>
              <w:t>0.2</w:t>
            </w:r>
          </w:p>
        </w:tc>
      </w:tr>
      <w:tr w:rsidR="00B6407B" w14:paraId="624C9034" w14:textId="77777777" w:rsidTr="005700FE">
        <w:tc>
          <w:tcPr>
            <w:tcW w:w="4428" w:type="dxa"/>
          </w:tcPr>
          <w:p w14:paraId="0DB5DE3E" w14:textId="77777777" w:rsidR="00B6407B" w:rsidRDefault="00B6407B" w:rsidP="005700FE">
            <w:r>
              <w:t>Start Lifetime</w:t>
            </w:r>
          </w:p>
        </w:tc>
        <w:tc>
          <w:tcPr>
            <w:tcW w:w="4428" w:type="dxa"/>
          </w:tcPr>
          <w:p w14:paraId="151BB071" w14:textId="3B71D34A" w:rsidR="00B6407B" w:rsidRDefault="00B6407B" w:rsidP="005700FE">
            <w:r>
              <w:t>0.2</w:t>
            </w:r>
          </w:p>
        </w:tc>
      </w:tr>
      <w:tr w:rsidR="00B6407B" w14:paraId="472CD9F3" w14:textId="77777777" w:rsidTr="005700FE">
        <w:tc>
          <w:tcPr>
            <w:tcW w:w="4428" w:type="dxa"/>
          </w:tcPr>
          <w:p w14:paraId="2E44FABA" w14:textId="77777777" w:rsidR="00B6407B" w:rsidRDefault="00B6407B" w:rsidP="005700FE">
            <w:r>
              <w:t>Start Speed</w:t>
            </w:r>
          </w:p>
        </w:tc>
        <w:tc>
          <w:tcPr>
            <w:tcW w:w="4428" w:type="dxa"/>
          </w:tcPr>
          <w:p w14:paraId="27537143" w14:textId="236F5C92" w:rsidR="00B6407B" w:rsidRDefault="00B6407B" w:rsidP="005700FE">
            <w:r>
              <w:t>7.33</w:t>
            </w:r>
          </w:p>
        </w:tc>
      </w:tr>
      <w:tr w:rsidR="00B6407B" w14:paraId="48FAC2A4" w14:textId="77777777" w:rsidTr="005700FE">
        <w:tc>
          <w:tcPr>
            <w:tcW w:w="4428" w:type="dxa"/>
          </w:tcPr>
          <w:p w14:paraId="1EB22B7A" w14:textId="77777777" w:rsidR="00B6407B" w:rsidRDefault="00B6407B" w:rsidP="005700FE">
            <w:r>
              <w:t>Start Size</w:t>
            </w:r>
          </w:p>
        </w:tc>
        <w:tc>
          <w:tcPr>
            <w:tcW w:w="4428" w:type="dxa"/>
          </w:tcPr>
          <w:p w14:paraId="343AA5E3" w14:textId="129ECA78" w:rsidR="00B6407B" w:rsidRDefault="00313FBF" w:rsidP="005700FE">
            <w:r>
              <w:t>0.02</w:t>
            </w:r>
          </w:p>
        </w:tc>
      </w:tr>
      <w:tr w:rsidR="00B6407B" w14:paraId="0CF145DC" w14:textId="77777777" w:rsidTr="005700FE">
        <w:tc>
          <w:tcPr>
            <w:tcW w:w="4428" w:type="dxa"/>
          </w:tcPr>
          <w:p w14:paraId="5709EADD" w14:textId="16CC255F" w:rsidR="00B6407B" w:rsidRDefault="00313FBF" w:rsidP="005700FE">
            <w:r>
              <w:t xml:space="preserve">Gravity </w:t>
            </w:r>
            <w:proofErr w:type="spellStart"/>
            <w:r>
              <w:t>multiplyer</w:t>
            </w:r>
            <w:proofErr w:type="spellEnd"/>
          </w:p>
        </w:tc>
        <w:tc>
          <w:tcPr>
            <w:tcW w:w="4428" w:type="dxa"/>
          </w:tcPr>
          <w:p w14:paraId="3283FF98" w14:textId="2F5CB590" w:rsidR="00B6407B" w:rsidRDefault="00313FBF" w:rsidP="005700FE">
            <w:r>
              <w:t>0.78</w:t>
            </w:r>
          </w:p>
        </w:tc>
      </w:tr>
      <w:tr w:rsidR="00B6407B" w14:paraId="506BE16B" w14:textId="77777777" w:rsidTr="005700FE">
        <w:tc>
          <w:tcPr>
            <w:tcW w:w="4428" w:type="dxa"/>
          </w:tcPr>
          <w:p w14:paraId="542318CD" w14:textId="77777777" w:rsidR="00B6407B" w:rsidRDefault="00B6407B" w:rsidP="005700FE">
            <w:r>
              <w:t>Max Particles</w:t>
            </w:r>
          </w:p>
        </w:tc>
        <w:tc>
          <w:tcPr>
            <w:tcW w:w="4428" w:type="dxa"/>
          </w:tcPr>
          <w:p w14:paraId="617B40A5" w14:textId="3BE9E428" w:rsidR="00B6407B" w:rsidRDefault="00313FBF" w:rsidP="005700FE">
            <w:r>
              <w:t>40</w:t>
            </w:r>
          </w:p>
        </w:tc>
      </w:tr>
      <w:tr w:rsidR="00B6407B" w14:paraId="6BD5A368" w14:textId="77777777" w:rsidTr="005700FE">
        <w:tc>
          <w:tcPr>
            <w:tcW w:w="4428" w:type="dxa"/>
          </w:tcPr>
          <w:p w14:paraId="55B399CA" w14:textId="77777777" w:rsidR="00B6407B" w:rsidRDefault="00B6407B" w:rsidP="005700FE">
            <w:r>
              <w:t>Emission Rate</w:t>
            </w:r>
          </w:p>
        </w:tc>
        <w:tc>
          <w:tcPr>
            <w:tcW w:w="4428" w:type="dxa"/>
          </w:tcPr>
          <w:p w14:paraId="661FC501" w14:textId="0EF061B9" w:rsidR="00B6407B" w:rsidRDefault="00313FBF" w:rsidP="005700FE">
            <w:r>
              <w:t>30</w:t>
            </w:r>
          </w:p>
        </w:tc>
      </w:tr>
      <w:tr w:rsidR="00B6407B" w14:paraId="0A18B2D6" w14:textId="77777777" w:rsidTr="005700FE">
        <w:tc>
          <w:tcPr>
            <w:tcW w:w="4428" w:type="dxa"/>
          </w:tcPr>
          <w:p w14:paraId="7DEACA22" w14:textId="77777777" w:rsidR="00B6407B" w:rsidRDefault="00B6407B" w:rsidP="005700FE">
            <w:r>
              <w:t>Shape</w:t>
            </w:r>
          </w:p>
        </w:tc>
        <w:tc>
          <w:tcPr>
            <w:tcW w:w="4428" w:type="dxa"/>
          </w:tcPr>
          <w:p w14:paraId="33597636" w14:textId="124C710D" w:rsidR="00B6407B" w:rsidRDefault="00313FBF" w:rsidP="005700FE">
            <w:r>
              <w:t>Cone</w:t>
            </w:r>
          </w:p>
        </w:tc>
      </w:tr>
      <w:tr w:rsidR="00B6407B" w14:paraId="784C0380" w14:textId="77777777" w:rsidTr="005700FE">
        <w:tc>
          <w:tcPr>
            <w:tcW w:w="4428" w:type="dxa"/>
          </w:tcPr>
          <w:p w14:paraId="70917E93" w14:textId="77777777" w:rsidR="00B6407B" w:rsidRDefault="00B6407B" w:rsidP="005700FE">
            <w:r>
              <w:t>Color over lifetime</w:t>
            </w:r>
          </w:p>
        </w:tc>
        <w:tc>
          <w:tcPr>
            <w:tcW w:w="4428" w:type="dxa"/>
          </w:tcPr>
          <w:p w14:paraId="18B1CE82" w14:textId="77777777" w:rsidR="00B6407B" w:rsidRDefault="00B6407B" w:rsidP="005700FE">
            <w:r>
              <w:t>Alpha 0-255 255-</w:t>
            </w:r>
            <w:proofErr w:type="gramStart"/>
            <w:r>
              <w:t>0  Fade</w:t>
            </w:r>
            <w:proofErr w:type="gramEnd"/>
            <w:r>
              <w:t xml:space="preserve"> in, exist, fade out.</w:t>
            </w:r>
          </w:p>
        </w:tc>
      </w:tr>
      <w:tr w:rsidR="00313FBF" w14:paraId="5C9308E4" w14:textId="77777777" w:rsidTr="005700FE">
        <w:tc>
          <w:tcPr>
            <w:tcW w:w="4428" w:type="dxa"/>
          </w:tcPr>
          <w:p w14:paraId="7CDF2CAC" w14:textId="1307A499" w:rsidR="00313FBF" w:rsidRDefault="00313FBF" w:rsidP="005700FE">
            <w:r>
              <w:t>Angle</w:t>
            </w:r>
          </w:p>
        </w:tc>
        <w:tc>
          <w:tcPr>
            <w:tcW w:w="4428" w:type="dxa"/>
          </w:tcPr>
          <w:p w14:paraId="18C1C443" w14:textId="27423B5B" w:rsidR="00313FBF" w:rsidRDefault="00313FBF" w:rsidP="005700FE">
            <w:r>
              <w:t>20.48</w:t>
            </w:r>
          </w:p>
        </w:tc>
      </w:tr>
      <w:tr w:rsidR="00313FBF" w14:paraId="1D4C4BE0" w14:textId="77777777" w:rsidTr="005700FE">
        <w:tc>
          <w:tcPr>
            <w:tcW w:w="4428" w:type="dxa"/>
          </w:tcPr>
          <w:p w14:paraId="30C97BF3" w14:textId="32EBC742" w:rsidR="00313FBF" w:rsidRDefault="00313FBF" w:rsidP="005700FE">
            <w:r>
              <w:t>Radius</w:t>
            </w:r>
          </w:p>
        </w:tc>
        <w:tc>
          <w:tcPr>
            <w:tcW w:w="4428" w:type="dxa"/>
          </w:tcPr>
          <w:p w14:paraId="3CA4E75A" w14:textId="1A480778" w:rsidR="00313FBF" w:rsidRDefault="00313FBF" w:rsidP="005700FE">
            <w:r>
              <w:t>0.01</w:t>
            </w:r>
          </w:p>
        </w:tc>
      </w:tr>
      <w:tr w:rsidR="00313FBF" w14:paraId="42D2A6AF" w14:textId="77777777" w:rsidTr="005700FE">
        <w:tc>
          <w:tcPr>
            <w:tcW w:w="4428" w:type="dxa"/>
          </w:tcPr>
          <w:p w14:paraId="47DC0A89" w14:textId="58534DED" w:rsidR="00313FBF" w:rsidRDefault="00313FBF" w:rsidP="005700FE">
            <w:r>
              <w:t>Limit velocity over lifetime</w:t>
            </w:r>
          </w:p>
        </w:tc>
        <w:tc>
          <w:tcPr>
            <w:tcW w:w="4428" w:type="dxa"/>
          </w:tcPr>
          <w:p w14:paraId="5F8D17B0" w14:textId="0EE153F1" w:rsidR="00313FBF" w:rsidRDefault="00313FBF" w:rsidP="005700FE">
            <w:r>
              <w:t>yes</w:t>
            </w:r>
          </w:p>
        </w:tc>
      </w:tr>
      <w:tr w:rsidR="00313FBF" w14:paraId="1E4444AA" w14:textId="77777777" w:rsidTr="005700FE">
        <w:tc>
          <w:tcPr>
            <w:tcW w:w="4428" w:type="dxa"/>
          </w:tcPr>
          <w:p w14:paraId="72504417" w14:textId="755E0C08" w:rsidR="00313FBF" w:rsidRDefault="00313FBF" w:rsidP="005700FE">
            <w:r>
              <w:t>Color over lifetime</w:t>
            </w:r>
          </w:p>
        </w:tc>
        <w:tc>
          <w:tcPr>
            <w:tcW w:w="4428" w:type="dxa"/>
          </w:tcPr>
          <w:p w14:paraId="0C51194D" w14:textId="72AF654B" w:rsidR="00313FBF" w:rsidRDefault="00313FBF" w:rsidP="005700FE">
            <w:r>
              <w:t>Alpha 255 – 255 – 0 exist, fade.</w:t>
            </w:r>
          </w:p>
        </w:tc>
      </w:tr>
      <w:tr w:rsidR="00313FBF" w14:paraId="33C7AEA0" w14:textId="77777777" w:rsidTr="005700FE">
        <w:tc>
          <w:tcPr>
            <w:tcW w:w="4428" w:type="dxa"/>
          </w:tcPr>
          <w:p w14:paraId="52EAC199" w14:textId="4DCDDD4A" w:rsidR="00313FBF" w:rsidRDefault="00313FBF" w:rsidP="005700FE">
            <w:r>
              <w:t>Size over lifetime</w:t>
            </w:r>
          </w:p>
        </w:tc>
        <w:tc>
          <w:tcPr>
            <w:tcW w:w="4428" w:type="dxa"/>
          </w:tcPr>
          <w:p w14:paraId="1311FA9A" w14:textId="138ED159" w:rsidR="00313FBF" w:rsidRDefault="00313FBF" w:rsidP="005700FE">
            <w:r>
              <w:t>Yes</w:t>
            </w:r>
          </w:p>
        </w:tc>
      </w:tr>
      <w:tr w:rsidR="00B6407B" w14:paraId="2EF2AF9D" w14:textId="77777777" w:rsidTr="005700FE">
        <w:tc>
          <w:tcPr>
            <w:tcW w:w="4428" w:type="dxa"/>
          </w:tcPr>
          <w:p w14:paraId="172F4122" w14:textId="77777777" w:rsidR="00B6407B" w:rsidRDefault="00B6407B" w:rsidP="005700FE">
            <w:r>
              <w:t>Render Mode</w:t>
            </w:r>
          </w:p>
        </w:tc>
        <w:tc>
          <w:tcPr>
            <w:tcW w:w="4428" w:type="dxa"/>
          </w:tcPr>
          <w:p w14:paraId="0AE2841B" w14:textId="6901F84E" w:rsidR="00B6407B" w:rsidRDefault="00B6407B" w:rsidP="005700FE">
            <w:r>
              <w:t>Billboard</w:t>
            </w:r>
          </w:p>
        </w:tc>
      </w:tr>
    </w:tbl>
    <w:p w14:paraId="7FCA9343" w14:textId="77777777" w:rsidR="00B6407B" w:rsidRDefault="00B6407B" w:rsidP="00B6407B"/>
    <w:tbl>
      <w:tblPr>
        <w:tblStyle w:val="TableGrid"/>
        <w:tblW w:w="0" w:type="auto"/>
        <w:tblLook w:val="04A0" w:firstRow="1" w:lastRow="0" w:firstColumn="1" w:lastColumn="0" w:noHBand="0" w:noVBand="1"/>
      </w:tblPr>
      <w:tblGrid>
        <w:gridCol w:w="4428"/>
        <w:gridCol w:w="4428"/>
      </w:tblGrid>
      <w:tr w:rsidR="00313FBF" w14:paraId="30CA6998" w14:textId="77777777" w:rsidTr="005700FE">
        <w:trPr>
          <w:gridAfter w:val="1"/>
          <w:wAfter w:w="4428" w:type="dxa"/>
        </w:trPr>
        <w:tc>
          <w:tcPr>
            <w:tcW w:w="4428" w:type="dxa"/>
          </w:tcPr>
          <w:p w14:paraId="7F531144" w14:textId="5ACD500E" w:rsidR="00313FBF" w:rsidRPr="003736DC" w:rsidRDefault="00313FBF" w:rsidP="00313FBF">
            <w:pPr>
              <w:rPr>
                <w:b/>
              </w:rPr>
            </w:pPr>
            <w:r>
              <w:rPr>
                <w:b/>
              </w:rPr>
              <w:t>Smoke</w:t>
            </w:r>
          </w:p>
        </w:tc>
      </w:tr>
      <w:tr w:rsidR="00313FBF" w14:paraId="1A7D9AA8" w14:textId="77777777" w:rsidTr="005700FE">
        <w:tc>
          <w:tcPr>
            <w:tcW w:w="4428" w:type="dxa"/>
          </w:tcPr>
          <w:p w14:paraId="6041CADA" w14:textId="77777777" w:rsidR="00313FBF" w:rsidRDefault="00313FBF" w:rsidP="005700FE">
            <w:r>
              <w:lastRenderedPageBreak/>
              <w:t>Duration</w:t>
            </w:r>
          </w:p>
        </w:tc>
        <w:tc>
          <w:tcPr>
            <w:tcW w:w="4428" w:type="dxa"/>
          </w:tcPr>
          <w:p w14:paraId="570FF6D8" w14:textId="09E91758" w:rsidR="00313FBF" w:rsidRDefault="00313FBF" w:rsidP="00313FBF">
            <w:r>
              <w:t>3</w:t>
            </w:r>
          </w:p>
        </w:tc>
      </w:tr>
      <w:tr w:rsidR="00313FBF" w14:paraId="4E760EE7" w14:textId="77777777" w:rsidTr="005700FE">
        <w:tc>
          <w:tcPr>
            <w:tcW w:w="4428" w:type="dxa"/>
          </w:tcPr>
          <w:p w14:paraId="5FA2DEDE" w14:textId="77777777" w:rsidR="00313FBF" w:rsidRDefault="00313FBF" w:rsidP="005700FE">
            <w:r>
              <w:t>Start Lifetime</w:t>
            </w:r>
          </w:p>
        </w:tc>
        <w:tc>
          <w:tcPr>
            <w:tcW w:w="4428" w:type="dxa"/>
          </w:tcPr>
          <w:p w14:paraId="064CE190" w14:textId="5465F3DE" w:rsidR="00313FBF" w:rsidRDefault="00313FBF" w:rsidP="005700FE">
            <w:r>
              <w:t>3</w:t>
            </w:r>
          </w:p>
        </w:tc>
      </w:tr>
      <w:tr w:rsidR="00313FBF" w14:paraId="39F56EEB" w14:textId="77777777" w:rsidTr="005700FE">
        <w:tc>
          <w:tcPr>
            <w:tcW w:w="4428" w:type="dxa"/>
          </w:tcPr>
          <w:p w14:paraId="22269999" w14:textId="77777777" w:rsidR="00313FBF" w:rsidRDefault="00313FBF" w:rsidP="005700FE">
            <w:r>
              <w:t>Start Speed</w:t>
            </w:r>
          </w:p>
        </w:tc>
        <w:tc>
          <w:tcPr>
            <w:tcW w:w="4428" w:type="dxa"/>
          </w:tcPr>
          <w:p w14:paraId="3DDF48B7" w14:textId="29039B5E" w:rsidR="00313FBF" w:rsidRDefault="00313FBF" w:rsidP="005700FE">
            <w:r>
              <w:t>0.35</w:t>
            </w:r>
          </w:p>
        </w:tc>
      </w:tr>
      <w:tr w:rsidR="00313FBF" w14:paraId="1620F4D4" w14:textId="77777777" w:rsidTr="005700FE">
        <w:tc>
          <w:tcPr>
            <w:tcW w:w="4428" w:type="dxa"/>
          </w:tcPr>
          <w:p w14:paraId="17AD106E" w14:textId="77777777" w:rsidR="00313FBF" w:rsidRDefault="00313FBF" w:rsidP="005700FE">
            <w:r>
              <w:t>Start Size</w:t>
            </w:r>
          </w:p>
        </w:tc>
        <w:tc>
          <w:tcPr>
            <w:tcW w:w="4428" w:type="dxa"/>
          </w:tcPr>
          <w:p w14:paraId="655C0461" w14:textId="742F734C" w:rsidR="00313FBF" w:rsidRDefault="00313FBF" w:rsidP="005700FE">
            <w:r>
              <w:t>0.5</w:t>
            </w:r>
          </w:p>
        </w:tc>
      </w:tr>
      <w:tr w:rsidR="00313FBF" w14:paraId="3FAD6F7D" w14:textId="77777777" w:rsidTr="005700FE">
        <w:tc>
          <w:tcPr>
            <w:tcW w:w="4428" w:type="dxa"/>
          </w:tcPr>
          <w:p w14:paraId="095D1899" w14:textId="1E3032C4" w:rsidR="00313FBF" w:rsidRDefault="00313FBF" w:rsidP="005700FE">
            <w:r>
              <w:t>Gravity multiplier</w:t>
            </w:r>
          </w:p>
        </w:tc>
        <w:tc>
          <w:tcPr>
            <w:tcW w:w="4428" w:type="dxa"/>
          </w:tcPr>
          <w:p w14:paraId="5385662B" w14:textId="5010430B" w:rsidR="00313FBF" w:rsidRDefault="00313FBF" w:rsidP="005700FE">
            <w:r>
              <w:t>-0.05</w:t>
            </w:r>
          </w:p>
        </w:tc>
      </w:tr>
      <w:tr w:rsidR="00313FBF" w14:paraId="105A4699" w14:textId="77777777" w:rsidTr="005700FE">
        <w:tc>
          <w:tcPr>
            <w:tcW w:w="4428" w:type="dxa"/>
          </w:tcPr>
          <w:p w14:paraId="7B9AEF84" w14:textId="77777777" w:rsidR="00313FBF" w:rsidRDefault="00313FBF" w:rsidP="005700FE">
            <w:r>
              <w:t>Max Particles</w:t>
            </w:r>
          </w:p>
        </w:tc>
        <w:tc>
          <w:tcPr>
            <w:tcW w:w="4428" w:type="dxa"/>
          </w:tcPr>
          <w:p w14:paraId="01E38462" w14:textId="745DE0B1" w:rsidR="00313FBF" w:rsidRDefault="00313FBF" w:rsidP="005700FE">
            <w:r>
              <w:t>3</w:t>
            </w:r>
          </w:p>
        </w:tc>
      </w:tr>
      <w:tr w:rsidR="00313FBF" w14:paraId="1F521AAE" w14:textId="77777777" w:rsidTr="005700FE">
        <w:tc>
          <w:tcPr>
            <w:tcW w:w="4428" w:type="dxa"/>
          </w:tcPr>
          <w:p w14:paraId="72530864" w14:textId="77777777" w:rsidR="00313FBF" w:rsidRDefault="00313FBF" w:rsidP="005700FE">
            <w:r>
              <w:t>Emission Rate</w:t>
            </w:r>
          </w:p>
        </w:tc>
        <w:tc>
          <w:tcPr>
            <w:tcW w:w="4428" w:type="dxa"/>
          </w:tcPr>
          <w:p w14:paraId="7675C6A2" w14:textId="215DE13B" w:rsidR="00313FBF" w:rsidRDefault="00313FBF" w:rsidP="005700FE">
            <w:r>
              <w:t>10</w:t>
            </w:r>
          </w:p>
        </w:tc>
      </w:tr>
      <w:tr w:rsidR="00313FBF" w14:paraId="741D5763" w14:textId="77777777" w:rsidTr="005700FE">
        <w:tc>
          <w:tcPr>
            <w:tcW w:w="4428" w:type="dxa"/>
          </w:tcPr>
          <w:p w14:paraId="2BD6595B" w14:textId="77777777" w:rsidR="00313FBF" w:rsidRDefault="00313FBF" w:rsidP="005700FE">
            <w:r>
              <w:t>Shape</w:t>
            </w:r>
          </w:p>
        </w:tc>
        <w:tc>
          <w:tcPr>
            <w:tcW w:w="4428" w:type="dxa"/>
          </w:tcPr>
          <w:p w14:paraId="592ED139" w14:textId="77777777" w:rsidR="00313FBF" w:rsidRDefault="00313FBF" w:rsidP="005700FE">
            <w:r>
              <w:t>Cone</w:t>
            </w:r>
          </w:p>
        </w:tc>
      </w:tr>
      <w:tr w:rsidR="00313FBF" w14:paraId="43004AF7" w14:textId="77777777" w:rsidTr="005700FE">
        <w:tc>
          <w:tcPr>
            <w:tcW w:w="4428" w:type="dxa"/>
          </w:tcPr>
          <w:p w14:paraId="5494D4C7" w14:textId="77777777" w:rsidR="00313FBF" w:rsidRDefault="00313FBF" w:rsidP="005700FE">
            <w:r>
              <w:t>Angle</w:t>
            </w:r>
          </w:p>
        </w:tc>
        <w:tc>
          <w:tcPr>
            <w:tcW w:w="4428" w:type="dxa"/>
          </w:tcPr>
          <w:p w14:paraId="6CB3A650" w14:textId="09C0F43C" w:rsidR="00313FBF" w:rsidRDefault="00313FBF" w:rsidP="005700FE">
            <w:r>
              <w:t>8.98</w:t>
            </w:r>
          </w:p>
        </w:tc>
      </w:tr>
      <w:tr w:rsidR="00313FBF" w14:paraId="7A1CFD28" w14:textId="77777777" w:rsidTr="005700FE">
        <w:tc>
          <w:tcPr>
            <w:tcW w:w="4428" w:type="dxa"/>
          </w:tcPr>
          <w:p w14:paraId="7D48C1F7" w14:textId="77777777" w:rsidR="00313FBF" w:rsidRDefault="00313FBF" w:rsidP="005700FE">
            <w:r>
              <w:t>Radius</w:t>
            </w:r>
          </w:p>
        </w:tc>
        <w:tc>
          <w:tcPr>
            <w:tcW w:w="4428" w:type="dxa"/>
          </w:tcPr>
          <w:p w14:paraId="6B461192" w14:textId="56156B3E" w:rsidR="00313FBF" w:rsidRDefault="00313FBF" w:rsidP="00313FBF">
            <w:r>
              <w:t>0.025</w:t>
            </w:r>
          </w:p>
        </w:tc>
      </w:tr>
      <w:tr w:rsidR="00313FBF" w14:paraId="32FDC35C" w14:textId="77777777" w:rsidTr="005700FE">
        <w:tc>
          <w:tcPr>
            <w:tcW w:w="4428" w:type="dxa"/>
          </w:tcPr>
          <w:p w14:paraId="43DACB47" w14:textId="77777777" w:rsidR="00313FBF" w:rsidRDefault="00313FBF" w:rsidP="005700FE">
            <w:r>
              <w:t>Color over lifetime</w:t>
            </w:r>
          </w:p>
        </w:tc>
        <w:tc>
          <w:tcPr>
            <w:tcW w:w="4428" w:type="dxa"/>
          </w:tcPr>
          <w:p w14:paraId="3BB53D4F" w14:textId="77777777" w:rsidR="00313FBF" w:rsidRDefault="00313FBF" w:rsidP="005700FE">
            <w:r>
              <w:t>Alpha 255 – 255 – 0 exist, fade.</w:t>
            </w:r>
          </w:p>
        </w:tc>
      </w:tr>
      <w:tr w:rsidR="00313FBF" w14:paraId="1B978F47" w14:textId="77777777" w:rsidTr="005700FE">
        <w:tc>
          <w:tcPr>
            <w:tcW w:w="4428" w:type="dxa"/>
          </w:tcPr>
          <w:p w14:paraId="4C3C7B16" w14:textId="77777777" w:rsidR="00313FBF" w:rsidRDefault="00313FBF" w:rsidP="005700FE">
            <w:r>
              <w:t>Size over lifetime</w:t>
            </w:r>
          </w:p>
        </w:tc>
        <w:tc>
          <w:tcPr>
            <w:tcW w:w="4428" w:type="dxa"/>
          </w:tcPr>
          <w:p w14:paraId="474ACC97" w14:textId="4F1B49D4" w:rsidR="00313FBF" w:rsidRDefault="00313FBF" w:rsidP="005700FE">
            <w:r>
              <w:t>Yes, grow 3 times the size</w:t>
            </w:r>
          </w:p>
        </w:tc>
      </w:tr>
      <w:tr w:rsidR="00313FBF" w14:paraId="14113901" w14:textId="77777777" w:rsidTr="005700FE">
        <w:tc>
          <w:tcPr>
            <w:tcW w:w="4428" w:type="dxa"/>
          </w:tcPr>
          <w:p w14:paraId="20606924" w14:textId="77777777" w:rsidR="00313FBF" w:rsidRDefault="00313FBF" w:rsidP="005700FE">
            <w:r>
              <w:t>Render Mode</w:t>
            </w:r>
          </w:p>
        </w:tc>
        <w:tc>
          <w:tcPr>
            <w:tcW w:w="4428" w:type="dxa"/>
          </w:tcPr>
          <w:p w14:paraId="2DAE5575" w14:textId="77777777" w:rsidR="00313FBF" w:rsidRDefault="00313FBF" w:rsidP="005700FE">
            <w:r>
              <w:t>Billboard</w:t>
            </w:r>
          </w:p>
        </w:tc>
      </w:tr>
    </w:tbl>
    <w:p w14:paraId="5D2569A7" w14:textId="77777777" w:rsidR="00313FBF" w:rsidRPr="00B6407B" w:rsidRDefault="00313FBF" w:rsidP="00B6407B"/>
    <w:p w14:paraId="72881479" w14:textId="77777777" w:rsidR="00B6407B" w:rsidRPr="00B6407B" w:rsidRDefault="00B6407B" w:rsidP="00B6407B"/>
    <w:p w14:paraId="4CDEE29F" w14:textId="233E3620" w:rsidR="003D6E67" w:rsidRDefault="003D6E67">
      <w:pPr>
        <w:pStyle w:val="Heading3"/>
      </w:pPr>
      <w:bookmarkStart w:id="103" w:name="_Toc417831484"/>
      <w:r w:rsidRPr="003D6E67">
        <w:t>Exit Scene helper</w:t>
      </w:r>
      <w:bookmarkEnd w:id="103"/>
    </w:p>
    <w:p w14:paraId="1B53F625" w14:textId="77777777" w:rsidR="00F24E06" w:rsidRDefault="00F24E06" w:rsidP="003736DC">
      <w:pPr>
        <w:keepNext/>
        <w:rPr>
          <w:noProof/>
        </w:rPr>
      </w:pPr>
    </w:p>
    <w:p w14:paraId="5EFE10D8" w14:textId="77777777" w:rsidR="003736DC" w:rsidRDefault="003D6E67" w:rsidP="003736DC">
      <w:pPr>
        <w:keepNext/>
      </w:pPr>
      <w:r>
        <w:rPr>
          <w:noProof/>
        </w:rPr>
        <w:drawing>
          <wp:inline distT="0" distB="0" distL="0" distR="0" wp14:anchorId="1A41F685" wp14:editId="53C3D876">
            <wp:extent cx="5477161" cy="1895912"/>
            <wp:effectExtent l="0" t="0" r="0" b="9525"/>
            <wp:docPr id="14" name="Picture 14" descr="C:\Fraps\Screenshots\Unity 2015-04-25 20-30-2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Unity 2015-04-25 20-30-28-46.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0377" b="19512"/>
                    <a:stretch/>
                  </pic:blipFill>
                  <pic:spPr bwMode="auto">
                    <a:xfrm>
                      <a:off x="0" y="0"/>
                      <a:ext cx="5480685" cy="1897132"/>
                    </a:xfrm>
                    <a:prstGeom prst="rect">
                      <a:avLst/>
                    </a:prstGeom>
                    <a:noFill/>
                    <a:ln>
                      <a:noFill/>
                    </a:ln>
                    <a:extLst>
                      <a:ext uri="{53640926-AAD7-44D8-BBD7-CCE9431645EC}">
                        <a14:shadowObscured xmlns:a14="http://schemas.microsoft.com/office/drawing/2010/main"/>
                      </a:ext>
                    </a:extLst>
                  </pic:spPr>
                </pic:pic>
              </a:graphicData>
            </a:graphic>
          </wp:inline>
        </w:drawing>
      </w:r>
    </w:p>
    <w:p w14:paraId="0016AFAE" w14:textId="02301BBC" w:rsidR="003D6E67" w:rsidRDefault="003736DC" w:rsidP="003736DC">
      <w:pPr>
        <w:pStyle w:val="Caption"/>
      </w:pPr>
      <w:r>
        <w:t xml:space="preserve">Figure </w:t>
      </w:r>
      <w:fldSimple w:instr=" SEQ Figure \* ARABIC ">
        <w:r>
          <w:rPr>
            <w:noProof/>
          </w:rPr>
          <w:t>88</w:t>
        </w:r>
      </w:fldSimple>
      <w:r>
        <w:t>: Exit scene helper</w:t>
      </w:r>
    </w:p>
    <w:tbl>
      <w:tblPr>
        <w:tblStyle w:val="TableGrid"/>
        <w:tblW w:w="0" w:type="auto"/>
        <w:tblLook w:val="04A0" w:firstRow="1" w:lastRow="0" w:firstColumn="1" w:lastColumn="0" w:noHBand="0" w:noVBand="1"/>
      </w:tblPr>
      <w:tblGrid>
        <w:gridCol w:w="4428"/>
        <w:gridCol w:w="4428"/>
      </w:tblGrid>
      <w:tr w:rsidR="00B6407B" w14:paraId="3666D615" w14:textId="77777777" w:rsidTr="005700FE">
        <w:trPr>
          <w:gridAfter w:val="1"/>
          <w:wAfter w:w="4428" w:type="dxa"/>
        </w:trPr>
        <w:tc>
          <w:tcPr>
            <w:tcW w:w="4428" w:type="dxa"/>
          </w:tcPr>
          <w:p w14:paraId="4BB6945F" w14:textId="4E4356B3" w:rsidR="00B6407B" w:rsidRPr="003736DC" w:rsidRDefault="00B6407B" w:rsidP="005700FE">
            <w:pPr>
              <w:rPr>
                <w:b/>
              </w:rPr>
            </w:pPr>
            <w:r>
              <w:rPr>
                <w:b/>
              </w:rPr>
              <w:t>Arrow</w:t>
            </w:r>
          </w:p>
        </w:tc>
      </w:tr>
      <w:tr w:rsidR="00B6407B" w14:paraId="34F5F3CD" w14:textId="77777777" w:rsidTr="005700FE">
        <w:tc>
          <w:tcPr>
            <w:tcW w:w="4428" w:type="dxa"/>
          </w:tcPr>
          <w:p w14:paraId="222FA7BE" w14:textId="77777777" w:rsidR="00B6407B" w:rsidRDefault="00B6407B" w:rsidP="005700FE">
            <w:r>
              <w:t>Duration</w:t>
            </w:r>
          </w:p>
        </w:tc>
        <w:tc>
          <w:tcPr>
            <w:tcW w:w="4428" w:type="dxa"/>
          </w:tcPr>
          <w:p w14:paraId="1942DBC6" w14:textId="32113A94" w:rsidR="00B6407B" w:rsidRDefault="00B6407B" w:rsidP="005700FE">
            <w:r>
              <w:t>2.0</w:t>
            </w:r>
          </w:p>
        </w:tc>
      </w:tr>
      <w:tr w:rsidR="00B6407B" w14:paraId="4E6AB23B" w14:textId="77777777" w:rsidTr="005700FE">
        <w:tc>
          <w:tcPr>
            <w:tcW w:w="4428" w:type="dxa"/>
          </w:tcPr>
          <w:p w14:paraId="5A96D424" w14:textId="77777777" w:rsidR="00B6407B" w:rsidRDefault="00B6407B" w:rsidP="005700FE">
            <w:r>
              <w:lastRenderedPageBreak/>
              <w:t>Start Lifetime</w:t>
            </w:r>
          </w:p>
        </w:tc>
        <w:tc>
          <w:tcPr>
            <w:tcW w:w="4428" w:type="dxa"/>
          </w:tcPr>
          <w:p w14:paraId="67554CA8" w14:textId="6BB66B94" w:rsidR="00B6407B" w:rsidRDefault="00B6407B" w:rsidP="005700FE">
            <w:r>
              <w:t>2</w:t>
            </w:r>
          </w:p>
        </w:tc>
      </w:tr>
      <w:tr w:rsidR="00B6407B" w14:paraId="0369DBAD" w14:textId="77777777" w:rsidTr="005700FE">
        <w:tc>
          <w:tcPr>
            <w:tcW w:w="4428" w:type="dxa"/>
          </w:tcPr>
          <w:p w14:paraId="6E445C2B" w14:textId="6D05DECE" w:rsidR="00B6407B" w:rsidRDefault="00B6407B" w:rsidP="005700FE">
            <w:r>
              <w:t>Start Speed</w:t>
            </w:r>
          </w:p>
        </w:tc>
        <w:tc>
          <w:tcPr>
            <w:tcW w:w="4428" w:type="dxa"/>
          </w:tcPr>
          <w:p w14:paraId="4F90DC8D" w14:textId="3FC1673B" w:rsidR="00B6407B" w:rsidRDefault="00B6407B" w:rsidP="005700FE">
            <w:r>
              <w:t>3</w:t>
            </w:r>
          </w:p>
        </w:tc>
      </w:tr>
      <w:tr w:rsidR="00B6407B" w14:paraId="60A3A017" w14:textId="77777777" w:rsidTr="005700FE">
        <w:tc>
          <w:tcPr>
            <w:tcW w:w="4428" w:type="dxa"/>
          </w:tcPr>
          <w:p w14:paraId="0F1D3625" w14:textId="77777777" w:rsidR="00B6407B" w:rsidRDefault="00B6407B" w:rsidP="005700FE">
            <w:r>
              <w:t>Start Size</w:t>
            </w:r>
          </w:p>
        </w:tc>
        <w:tc>
          <w:tcPr>
            <w:tcW w:w="4428" w:type="dxa"/>
          </w:tcPr>
          <w:p w14:paraId="6EB2E90E" w14:textId="57C24207" w:rsidR="00B6407B" w:rsidRDefault="00B6407B" w:rsidP="005700FE">
            <w:r>
              <w:t>8</w:t>
            </w:r>
          </w:p>
        </w:tc>
      </w:tr>
      <w:tr w:rsidR="00B6407B" w14:paraId="0B3993F6" w14:textId="77777777" w:rsidTr="005700FE">
        <w:tc>
          <w:tcPr>
            <w:tcW w:w="4428" w:type="dxa"/>
          </w:tcPr>
          <w:p w14:paraId="05F6BDAC" w14:textId="3AEE0A33" w:rsidR="00B6407B" w:rsidRDefault="00B6407B" w:rsidP="005700FE">
            <w:r>
              <w:t>Start rotation</w:t>
            </w:r>
          </w:p>
        </w:tc>
        <w:tc>
          <w:tcPr>
            <w:tcW w:w="4428" w:type="dxa"/>
          </w:tcPr>
          <w:p w14:paraId="65D72F2C" w14:textId="590A2B74" w:rsidR="00B6407B" w:rsidRDefault="00B6407B" w:rsidP="005700FE">
            <w:r>
              <w:t>90</w:t>
            </w:r>
          </w:p>
        </w:tc>
      </w:tr>
      <w:tr w:rsidR="00B6407B" w14:paraId="43E58155" w14:textId="77777777" w:rsidTr="005700FE">
        <w:tc>
          <w:tcPr>
            <w:tcW w:w="4428" w:type="dxa"/>
          </w:tcPr>
          <w:p w14:paraId="004182AD" w14:textId="7584947E" w:rsidR="00B6407B" w:rsidRDefault="00B6407B" w:rsidP="005700FE">
            <w:r>
              <w:t>Play on awake</w:t>
            </w:r>
          </w:p>
        </w:tc>
        <w:tc>
          <w:tcPr>
            <w:tcW w:w="4428" w:type="dxa"/>
          </w:tcPr>
          <w:p w14:paraId="6C3EE509" w14:textId="445DEFFF" w:rsidR="00B6407B" w:rsidRDefault="00B6407B" w:rsidP="005700FE">
            <w:r>
              <w:t>Yes</w:t>
            </w:r>
          </w:p>
        </w:tc>
      </w:tr>
      <w:tr w:rsidR="00B6407B" w14:paraId="5C4A141F" w14:textId="77777777" w:rsidTr="005700FE">
        <w:tc>
          <w:tcPr>
            <w:tcW w:w="4428" w:type="dxa"/>
          </w:tcPr>
          <w:p w14:paraId="569F73DE" w14:textId="77777777" w:rsidR="00B6407B" w:rsidRDefault="00B6407B" w:rsidP="005700FE">
            <w:r>
              <w:t>Max Particles</w:t>
            </w:r>
          </w:p>
        </w:tc>
        <w:tc>
          <w:tcPr>
            <w:tcW w:w="4428" w:type="dxa"/>
          </w:tcPr>
          <w:p w14:paraId="3E2CEB42" w14:textId="6A87423F" w:rsidR="00B6407B" w:rsidRDefault="00B6407B" w:rsidP="005700FE">
            <w:r>
              <w:t>1</w:t>
            </w:r>
          </w:p>
        </w:tc>
      </w:tr>
      <w:tr w:rsidR="00B6407B" w14:paraId="17D1BC2A" w14:textId="77777777" w:rsidTr="005700FE">
        <w:tc>
          <w:tcPr>
            <w:tcW w:w="4428" w:type="dxa"/>
          </w:tcPr>
          <w:p w14:paraId="20F2DE9A" w14:textId="77777777" w:rsidR="00B6407B" w:rsidRDefault="00B6407B" w:rsidP="005700FE">
            <w:r>
              <w:t>Emission Rate</w:t>
            </w:r>
          </w:p>
        </w:tc>
        <w:tc>
          <w:tcPr>
            <w:tcW w:w="4428" w:type="dxa"/>
          </w:tcPr>
          <w:p w14:paraId="20527EA8" w14:textId="036EB41A" w:rsidR="00B6407B" w:rsidRDefault="00B6407B" w:rsidP="005700FE">
            <w:r>
              <w:t>10</w:t>
            </w:r>
          </w:p>
        </w:tc>
      </w:tr>
      <w:tr w:rsidR="00B6407B" w14:paraId="25A796BE" w14:textId="77777777" w:rsidTr="005700FE">
        <w:tc>
          <w:tcPr>
            <w:tcW w:w="4428" w:type="dxa"/>
          </w:tcPr>
          <w:p w14:paraId="642C5585" w14:textId="77777777" w:rsidR="00B6407B" w:rsidRDefault="00B6407B" w:rsidP="005700FE">
            <w:r>
              <w:t>Shape</w:t>
            </w:r>
          </w:p>
        </w:tc>
        <w:tc>
          <w:tcPr>
            <w:tcW w:w="4428" w:type="dxa"/>
          </w:tcPr>
          <w:p w14:paraId="13D9CD59" w14:textId="208DF049" w:rsidR="00B6407B" w:rsidRDefault="00B6407B" w:rsidP="005700FE">
            <w:r>
              <w:t>box</w:t>
            </w:r>
          </w:p>
        </w:tc>
      </w:tr>
      <w:tr w:rsidR="00B6407B" w14:paraId="628CD794" w14:textId="77777777" w:rsidTr="005700FE">
        <w:tc>
          <w:tcPr>
            <w:tcW w:w="4428" w:type="dxa"/>
          </w:tcPr>
          <w:p w14:paraId="294EAE79" w14:textId="62EC7DA5" w:rsidR="00B6407B" w:rsidRDefault="00B6407B" w:rsidP="005700FE">
            <w:r>
              <w:t>Color over lifetime</w:t>
            </w:r>
          </w:p>
        </w:tc>
        <w:tc>
          <w:tcPr>
            <w:tcW w:w="4428" w:type="dxa"/>
          </w:tcPr>
          <w:p w14:paraId="4A881B51" w14:textId="1C0EEFBF" w:rsidR="00B6407B" w:rsidRDefault="00B6407B" w:rsidP="005700FE">
            <w:r>
              <w:t>Alpha 0-255 255-</w:t>
            </w:r>
            <w:proofErr w:type="gramStart"/>
            <w:r>
              <w:t>0  Fade</w:t>
            </w:r>
            <w:proofErr w:type="gramEnd"/>
            <w:r>
              <w:t xml:space="preserve"> in, exist, fade out.</w:t>
            </w:r>
          </w:p>
        </w:tc>
      </w:tr>
      <w:tr w:rsidR="00B6407B" w14:paraId="4091A78C" w14:textId="77777777" w:rsidTr="005700FE">
        <w:tc>
          <w:tcPr>
            <w:tcW w:w="4428" w:type="dxa"/>
          </w:tcPr>
          <w:p w14:paraId="50372AD9" w14:textId="77777777" w:rsidR="00B6407B" w:rsidRDefault="00B6407B" w:rsidP="005700FE">
            <w:r>
              <w:t>Render Mode</w:t>
            </w:r>
          </w:p>
        </w:tc>
        <w:tc>
          <w:tcPr>
            <w:tcW w:w="4428" w:type="dxa"/>
          </w:tcPr>
          <w:p w14:paraId="6F7397C1" w14:textId="7EED4E63" w:rsidR="00B6407B" w:rsidRDefault="00B6407B" w:rsidP="005700FE">
            <w:r>
              <w:t>Horizontal Billboard</w:t>
            </w:r>
          </w:p>
        </w:tc>
      </w:tr>
    </w:tbl>
    <w:p w14:paraId="70E52BA4" w14:textId="77777777" w:rsidR="00B6407B" w:rsidRDefault="00B6407B" w:rsidP="00B6407B"/>
    <w:p w14:paraId="22C82033" w14:textId="77777777" w:rsidR="00B6407B" w:rsidRPr="00B6407B" w:rsidRDefault="00B6407B" w:rsidP="00B6407B"/>
    <w:p w14:paraId="507518DA" w14:textId="77777777" w:rsidR="003D6E67" w:rsidRDefault="003D6E67" w:rsidP="003D6E67">
      <w:pPr>
        <w:pStyle w:val="Heading3"/>
      </w:pPr>
      <w:bookmarkStart w:id="104" w:name="_Toc417831485"/>
      <w:r w:rsidRPr="003D6E67">
        <w:t>Stalwart</w:t>
      </w:r>
      <w:bookmarkEnd w:id="104"/>
    </w:p>
    <w:p w14:paraId="7FF61905" w14:textId="77777777" w:rsidR="00F24E06" w:rsidRDefault="00F24E06" w:rsidP="003736DC">
      <w:pPr>
        <w:keepNext/>
        <w:rPr>
          <w:noProof/>
        </w:rPr>
      </w:pPr>
    </w:p>
    <w:p w14:paraId="408AB662" w14:textId="77777777" w:rsidR="003736DC" w:rsidRDefault="003D6E67" w:rsidP="003736DC">
      <w:pPr>
        <w:keepNext/>
      </w:pPr>
      <w:r>
        <w:rPr>
          <w:noProof/>
        </w:rPr>
        <w:drawing>
          <wp:inline distT="0" distB="0" distL="0" distR="0" wp14:anchorId="36C2F027" wp14:editId="2CD845AF">
            <wp:extent cx="3246539" cy="2550253"/>
            <wp:effectExtent l="0" t="0" r="0" b="2540"/>
            <wp:docPr id="15" name="Picture 15" descr="C:\Fraps\Screenshots\Unity 2015-04-25 20-30-5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raps\Screenshots\Unity 2015-04-25 20-30-50-65.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22668" t="18625" r="18059" b="13969"/>
                    <a:stretch/>
                  </pic:blipFill>
                  <pic:spPr bwMode="auto">
                    <a:xfrm>
                      <a:off x="0" y="0"/>
                      <a:ext cx="3248630" cy="2551896"/>
                    </a:xfrm>
                    <a:prstGeom prst="rect">
                      <a:avLst/>
                    </a:prstGeom>
                    <a:noFill/>
                    <a:ln>
                      <a:noFill/>
                    </a:ln>
                    <a:extLst>
                      <a:ext uri="{53640926-AAD7-44D8-BBD7-CCE9431645EC}">
                        <a14:shadowObscured xmlns:a14="http://schemas.microsoft.com/office/drawing/2010/main"/>
                      </a:ext>
                    </a:extLst>
                  </pic:spPr>
                </pic:pic>
              </a:graphicData>
            </a:graphic>
          </wp:inline>
        </w:drawing>
      </w:r>
    </w:p>
    <w:p w14:paraId="10BDE814" w14:textId="2F3F62AF" w:rsidR="003D6E67" w:rsidRDefault="003736DC" w:rsidP="003736DC">
      <w:pPr>
        <w:pStyle w:val="Caption"/>
      </w:pPr>
      <w:r>
        <w:t xml:space="preserve">Figure </w:t>
      </w:r>
      <w:fldSimple w:instr=" SEQ Figure \* ARABIC ">
        <w:r>
          <w:rPr>
            <w:noProof/>
          </w:rPr>
          <w:t>89</w:t>
        </w:r>
      </w:fldSimple>
      <w:r>
        <w:t>: Stalwart</w:t>
      </w:r>
    </w:p>
    <w:tbl>
      <w:tblPr>
        <w:tblStyle w:val="TableGrid"/>
        <w:tblW w:w="0" w:type="auto"/>
        <w:tblLook w:val="04A0" w:firstRow="1" w:lastRow="0" w:firstColumn="1" w:lastColumn="0" w:noHBand="0" w:noVBand="1"/>
      </w:tblPr>
      <w:tblGrid>
        <w:gridCol w:w="4428"/>
        <w:gridCol w:w="4428"/>
      </w:tblGrid>
      <w:tr w:rsidR="003736DC" w14:paraId="67978385" w14:textId="77777777" w:rsidTr="003736DC">
        <w:trPr>
          <w:gridAfter w:val="1"/>
          <w:wAfter w:w="4428" w:type="dxa"/>
        </w:trPr>
        <w:tc>
          <w:tcPr>
            <w:tcW w:w="4428" w:type="dxa"/>
          </w:tcPr>
          <w:p w14:paraId="171D2C9F" w14:textId="62C57452" w:rsidR="003736DC" w:rsidRPr="003736DC" w:rsidRDefault="003736DC" w:rsidP="003736DC">
            <w:pPr>
              <w:rPr>
                <w:b/>
              </w:rPr>
            </w:pPr>
            <w:r w:rsidRPr="003736DC">
              <w:rPr>
                <w:b/>
              </w:rPr>
              <w:t>Pillar Effect</w:t>
            </w:r>
          </w:p>
        </w:tc>
      </w:tr>
      <w:tr w:rsidR="003736DC" w14:paraId="69ED32D6" w14:textId="77777777" w:rsidTr="003736DC">
        <w:tc>
          <w:tcPr>
            <w:tcW w:w="4428" w:type="dxa"/>
          </w:tcPr>
          <w:p w14:paraId="0FAD8941" w14:textId="66606165" w:rsidR="003736DC" w:rsidRDefault="003736DC" w:rsidP="003736DC">
            <w:r>
              <w:t>Duration</w:t>
            </w:r>
          </w:p>
        </w:tc>
        <w:tc>
          <w:tcPr>
            <w:tcW w:w="4428" w:type="dxa"/>
          </w:tcPr>
          <w:p w14:paraId="0F772C5A" w14:textId="1A853E1B" w:rsidR="003736DC" w:rsidRDefault="003736DC" w:rsidP="003736DC">
            <w:r>
              <w:t>0.50</w:t>
            </w:r>
          </w:p>
        </w:tc>
      </w:tr>
      <w:tr w:rsidR="003736DC" w14:paraId="501D5A81" w14:textId="77777777" w:rsidTr="003736DC">
        <w:tc>
          <w:tcPr>
            <w:tcW w:w="4428" w:type="dxa"/>
          </w:tcPr>
          <w:p w14:paraId="4BC43A25" w14:textId="04AC4031" w:rsidR="003736DC" w:rsidRDefault="003736DC" w:rsidP="003736DC">
            <w:r>
              <w:lastRenderedPageBreak/>
              <w:t>Start Lifetime</w:t>
            </w:r>
          </w:p>
        </w:tc>
        <w:tc>
          <w:tcPr>
            <w:tcW w:w="4428" w:type="dxa"/>
          </w:tcPr>
          <w:p w14:paraId="41F787B1" w14:textId="5F275BFC" w:rsidR="003736DC" w:rsidRDefault="003736DC" w:rsidP="003736DC">
            <w:r>
              <w:t>0.50</w:t>
            </w:r>
          </w:p>
        </w:tc>
      </w:tr>
      <w:tr w:rsidR="003736DC" w14:paraId="04F2E64B" w14:textId="77777777" w:rsidTr="003736DC">
        <w:tc>
          <w:tcPr>
            <w:tcW w:w="4428" w:type="dxa"/>
          </w:tcPr>
          <w:p w14:paraId="1125F277" w14:textId="4AC9749F" w:rsidR="003736DC" w:rsidRDefault="003736DC" w:rsidP="003736DC">
            <w:r>
              <w:t>Start Speed</w:t>
            </w:r>
          </w:p>
        </w:tc>
        <w:tc>
          <w:tcPr>
            <w:tcW w:w="4428" w:type="dxa"/>
          </w:tcPr>
          <w:p w14:paraId="77D36C69" w14:textId="2A91503D" w:rsidR="003736DC" w:rsidRDefault="003736DC" w:rsidP="003736DC">
            <w:r>
              <w:t>1</w:t>
            </w:r>
          </w:p>
        </w:tc>
      </w:tr>
      <w:tr w:rsidR="003736DC" w14:paraId="6001F067" w14:textId="77777777" w:rsidTr="003736DC">
        <w:tc>
          <w:tcPr>
            <w:tcW w:w="4428" w:type="dxa"/>
          </w:tcPr>
          <w:p w14:paraId="75797F51" w14:textId="23C00935" w:rsidR="003736DC" w:rsidRDefault="003736DC" w:rsidP="003736DC">
            <w:r>
              <w:t>Start Size</w:t>
            </w:r>
          </w:p>
        </w:tc>
        <w:tc>
          <w:tcPr>
            <w:tcW w:w="4428" w:type="dxa"/>
          </w:tcPr>
          <w:p w14:paraId="51164FD8" w14:textId="192DEFF4" w:rsidR="003736DC" w:rsidRDefault="003736DC" w:rsidP="003736DC">
            <w:r>
              <w:t>2</w:t>
            </w:r>
          </w:p>
        </w:tc>
      </w:tr>
      <w:tr w:rsidR="003736DC" w14:paraId="3C6ED9EF" w14:textId="77777777" w:rsidTr="003736DC">
        <w:tc>
          <w:tcPr>
            <w:tcW w:w="4428" w:type="dxa"/>
          </w:tcPr>
          <w:p w14:paraId="45707E94" w14:textId="35C45C5C" w:rsidR="003736DC" w:rsidRDefault="003736DC" w:rsidP="003736DC">
            <w:r>
              <w:t>Inherit Velocity</w:t>
            </w:r>
          </w:p>
        </w:tc>
        <w:tc>
          <w:tcPr>
            <w:tcW w:w="4428" w:type="dxa"/>
          </w:tcPr>
          <w:p w14:paraId="07B4C178" w14:textId="49181867" w:rsidR="003736DC" w:rsidRDefault="003736DC" w:rsidP="003736DC">
            <w:r>
              <w:t>0.5</w:t>
            </w:r>
          </w:p>
        </w:tc>
      </w:tr>
      <w:tr w:rsidR="003736DC" w14:paraId="00C13D78" w14:textId="77777777" w:rsidTr="003736DC">
        <w:tc>
          <w:tcPr>
            <w:tcW w:w="4428" w:type="dxa"/>
          </w:tcPr>
          <w:p w14:paraId="03AB684A" w14:textId="3C6CFF3C" w:rsidR="003736DC" w:rsidRDefault="003736DC" w:rsidP="003736DC">
            <w:r>
              <w:t>Max Particles</w:t>
            </w:r>
          </w:p>
        </w:tc>
        <w:tc>
          <w:tcPr>
            <w:tcW w:w="4428" w:type="dxa"/>
          </w:tcPr>
          <w:p w14:paraId="61CC96C7" w14:textId="3C887624" w:rsidR="003736DC" w:rsidRDefault="003736DC" w:rsidP="003736DC">
            <w:r>
              <w:t>15</w:t>
            </w:r>
          </w:p>
        </w:tc>
      </w:tr>
      <w:tr w:rsidR="003736DC" w14:paraId="67CC7E14" w14:textId="77777777" w:rsidTr="003736DC">
        <w:tc>
          <w:tcPr>
            <w:tcW w:w="4428" w:type="dxa"/>
          </w:tcPr>
          <w:p w14:paraId="105FCAA9" w14:textId="4B19A9EC" w:rsidR="003736DC" w:rsidRDefault="00D46A75" w:rsidP="003736DC">
            <w:r>
              <w:t>Emission Rate</w:t>
            </w:r>
          </w:p>
        </w:tc>
        <w:tc>
          <w:tcPr>
            <w:tcW w:w="4428" w:type="dxa"/>
          </w:tcPr>
          <w:p w14:paraId="45EE735D" w14:textId="32988D24" w:rsidR="003736DC" w:rsidRDefault="00D46A75" w:rsidP="003736DC">
            <w:r>
              <w:t>500</w:t>
            </w:r>
          </w:p>
        </w:tc>
      </w:tr>
      <w:tr w:rsidR="003736DC" w14:paraId="3A9E4F99" w14:textId="77777777" w:rsidTr="003736DC">
        <w:tc>
          <w:tcPr>
            <w:tcW w:w="4428" w:type="dxa"/>
          </w:tcPr>
          <w:p w14:paraId="2B0DABC5" w14:textId="216B5FB8" w:rsidR="003736DC" w:rsidRDefault="00D46A75" w:rsidP="003736DC">
            <w:r>
              <w:t>Shape</w:t>
            </w:r>
          </w:p>
        </w:tc>
        <w:tc>
          <w:tcPr>
            <w:tcW w:w="4428" w:type="dxa"/>
          </w:tcPr>
          <w:p w14:paraId="46836AA0" w14:textId="2F43CDD1" w:rsidR="003736DC" w:rsidRDefault="00D46A75" w:rsidP="003736DC">
            <w:r>
              <w:t>Sphere</w:t>
            </w:r>
          </w:p>
        </w:tc>
      </w:tr>
      <w:tr w:rsidR="00D46A75" w14:paraId="6B845F87" w14:textId="77777777" w:rsidTr="003736DC">
        <w:tc>
          <w:tcPr>
            <w:tcW w:w="4428" w:type="dxa"/>
          </w:tcPr>
          <w:p w14:paraId="6E428FFC" w14:textId="06BA9721" w:rsidR="00D46A75" w:rsidRDefault="00D46A75" w:rsidP="003736DC">
            <w:r>
              <w:t>Radius</w:t>
            </w:r>
          </w:p>
        </w:tc>
        <w:tc>
          <w:tcPr>
            <w:tcW w:w="4428" w:type="dxa"/>
          </w:tcPr>
          <w:p w14:paraId="0A9AB0FC" w14:textId="3F44747A" w:rsidR="00D46A75" w:rsidRDefault="00D46A75" w:rsidP="003736DC">
            <w:r>
              <w:t>0.71</w:t>
            </w:r>
          </w:p>
        </w:tc>
      </w:tr>
      <w:tr w:rsidR="00D46A75" w14:paraId="6D523B51" w14:textId="77777777" w:rsidTr="003736DC">
        <w:tc>
          <w:tcPr>
            <w:tcW w:w="4428" w:type="dxa"/>
          </w:tcPr>
          <w:p w14:paraId="48685A2F" w14:textId="40353B98" w:rsidR="00D46A75" w:rsidRDefault="00D46A75" w:rsidP="003736DC">
            <w:r>
              <w:t>Render Mode</w:t>
            </w:r>
          </w:p>
        </w:tc>
        <w:tc>
          <w:tcPr>
            <w:tcW w:w="4428" w:type="dxa"/>
          </w:tcPr>
          <w:p w14:paraId="6658877A" w14:textId="553C16CD" w:rsidR="00D46A75" w:rsidRDefault="00D46A75" w:rsidP="003736DC">
            <w:r>
              <w:t>Vertical Billboard</w:t>
            </w:r>
          </w:p>
        </w:tc>
      </w:tr>
    </w:tbl>
    <w:p w14:paraId="660522C3" w14:textId="77777777" w:rsidR="003736DC" w:rsidRDefault="003736DC" w:rsidP="003736DC"/>
    <w:tbl>
      <w:tblPr>
        <w:tblStyle w:val="TableGrid"/>
        <w:tblW w:w="0" w:type="auto"/>
        <w:tblLook w:val="04A0" w:firstRow="1" w:lastRow="0" w:firstColumn="1" w:lastColumn="0" w:noHBand="0" w:noVBand="1"/>
      </w:tblPr>
      <w:tblGrid>
        <w:gridCol w:w="4428"/>
        <w:gridCol w:w="4428"/>
      </w:tblGrid>
      <w:tr w:rsidR="00D46A75" w14:paraId="5ECD1066" w14:textId="77777777" w:rsidTr="00D46A75">
        <w:trPr>
          <w:gridAfter w:val="1"/>
          <w:wAfter w:w="4428" w:type="dxa"/>
        </w:trPr>
        <w:tc>
          <w:tcPr>
            <w:tcW w:w="4428" w:type="dxa"/>
          </w:tcPr>
          <w:p w14:paraId="62367901" w14:textId="36A2A847" w:rsidR="00D46A75" w:rsidRPr="00D46A75" w:rsidRDefault="00D46A75" w:rsidP="003736DC">
            <w:pPr>
              <w:rPr>
                <w:b/>
              </w:rPr>
            </w:pPr>
            <w:r w:rsidRPr="00D46A75">
              <w:rPr>
                <w:b/>
              </w:rPr>
              <w:t>Ring</w:t>
            </w:r>
          </w:p>
        </w:tc>
      </w:tr>
      <w:tr w:rsidR="00D46A75" w14:paraId="06D05F39" w14:textId="77777777" w:rsidTr="00D46A75">
        <w:tc>
          <w:tcPr>
            <w:tcW w:w="4428" w:type="dxa"/>
          </w:tcPr>
          <w:p w14:paraId="7BFB0E9D" w14:textId="64055B55" w:rsidR="00D46A75" w:rsidRDefault="00B6407B" w:rsidP="003736DC">
            <w:r>
              <w:t>Duration</w:t>
            </w:r>
          </w:p>
        </w:tc>
        <w:tc>
          <w:tcPr>
            <w:tcW w:w="4428" w:type="dxa"/>
          </w:tcPr>
          <w:p w14:paraId="696C9D03" w14:textId="3C8DC650" w:rsidR="00D46A75" w:rsidRDefault="00B6407B" w:rsidP="003736DC">
            <w:r>
              <w:t>0.50</w:t>
            </w:r>
          </w:p>
        </w:tc>
      </w:tr>
      <w:tr w:rsidR="00D46A75" w14:paraId="4F81B265" w14:textId="77777777" w:rsidTr="00D46A75">
        <w:tc>
          <w:tcPr>
            <w:tcW w:w="4428" w:type="dxa"/>
          </w:tcPr>
          <w:p w14:paraId="02E1CD1A" w14:textId="25FDBD43" w:rsidR="00D46A75" w:rsidRDefault="00B6407B" w:rsidP="003736DC">
            <w:r>
              <w:t>Start Lifetime</w:t>
            </w:r>
          </w:p>
        </w:tc>
        <w:tc>
          <w:tcPr>
            <w:tcW w:w="4428" w:type="dxa"/>
          </w:tcPr>
          <w:p w14:paraId="2B86052F" w14:textId="125270C9" w:rsidR="00D46A75" w:rsidRDefault="00B6407B" w:rsidP="003736DC">
            <w:r>
              <w:t>0.50</w:t>
            </w:r>
          </w:p>
        </w:tc>
      </w:tr>
      <w:tr w:rsidR="00D46A75" w14:paraId="4520DC13" w14:textId="77777777" w:rsidTr="00D46A75">
        <w:tc>
          <w:tcPr>
            <w:tcW w:w="4428" w:type="dxa"/>
          </w:tcPr>
          <w:p w14:paraId="3DA5A0C3" w14:textId="585E579A" w:rsidR="00D46A75" w:rsidRDefault="00B6407B" w:rsidP="003736DC">
            <w:r>
              <w:t>Start Size</w:t>
            </w:r>
          </w:p>
        </w:tc>
        <w:tc>
          <w:tcPr>
            <w:tcW w:w="4428" w:type="dxa"/>
          </w:tcPr>
          <w:p w14:paraId="16152B0A" w14:textId="3653A110" w:rsidR="00D46A75" w:rsidRDefault="00B6407B" w:rsidP="003736DC">
            <w:r>
              <w:t>0.2</w:t>
            </w:r>
          </w:p>
        </w:tc>
      </w:tr>
      <w:tr w:rsidR="00D46A75" w14:paraId="07B0E11E" w14:textId="77777777" w:rsidTr="00D46A75">
        <w:tc>
          <w:tcPr>
            <w:tcW w:w="4428" w:type="dxa"/>
          </w:tcPr>
          <w:p w14:paraId="18A79CA5" w14:textId="4156AECA" w:rsidR="00D46A75" w:rsidRDefault="00B6407B" w:rsidP="003736DC">
            <w:r>
              <w:t>Max Particles</w:t>
            </w:r>
          </w:p>
        </w:tc>
        <w:tc>
          <w:tcPr>
            <w:tcW w:w="4428" w:type="dxa"/>
          </w:tcPr>
          <w:p w14:paraId="71313450" w14:textId="357C5C44" w:rsidR="00D46A75" w:rsidRDefault="00B6407B" w:rsidP="003736DC">
            <w:r>
              <w:t>1</w:t>
            </w:r>
          </w:p>
        </w:tc>
      </w:tr>
      <w:tr w:rsidR="00D46A75" w14:paraId="6F588B69" w14:textId="77777777" w:rsidTr="00D46A75">
        <w:tc>
          <w:tcPr>
            <w:tcW w:w="4428" w:type="dxa"/>
          </w:tcPr>
          <w:p w14:paraId="27B8FFB6" w14:textId="7EEC7138" w:rsidR="00D46A75" w:rsidRDefault="00B6407B" w:rsidP="003736DC">
            <w:r>
              <w:t>Emission Rate</w:t>
            </w:r>
          </w:p>
        </w:tc>
        <w:tc>
          <w:tcPr>
            <w:tcW w:w="4428" w:type="dxa"/>
          </w:tcPr>
          <w:p w14:paraId="7F36AB5A" w14:textId="4FC06D59" w:rsidR="00D46A75" w:rsidRDefault="00B6407B" w:rsidP="003736DC">
            <w:r>
              <w:t>1</w:t>
            </w:r>
          </w:p>
        </w:tc>
      </w:tr>
      <w:tr w:rsidR="00D46A75" w14:paraId="1BFA543F" w14:textId="77777777" w:rsidTr="00D46A75">
        <w:tc>
          <w:tcPr>
            <w:tcW w:w="4428" w:type="dxa"/>
          </w:tcPr>
          <w:p w14:paraId="32E934C1" w14:textId="242FE0DA" w:rsidR="00D46A75" w:rsidRDefault="00B6407B" w:rsidP="003736DC">
            <w:r>
              <w:t>Shape</w:t>
            </w:r>
          </w:p>
        </w:tc>
        <w:tc>
          <w:tcPr>
            <w:tcW w:w="4428" w:type="dxa"/>
          </w:tcPr>
          <w:p w14:paraId="3799A276" w14:textId="5BD1C5CA" w:rsidR="00D46A75" w:rsidRDefault="00B6407B" w:rsidP="003736DC">
            <w:r>
              <w:t>Sphere</w:t>
            </w:r>
          </w:p>
        </w:tc>
      </w:tr>
      <w:tr w:rsidR="00D46A75" w14:paraId="59D51A00" w14:textId="77777777" w:rsidTr="00D46A75">
        <w:tc>
          <w:tcPr>
            <w:tcW w:w="4428" w:type="dxa"/>
          </w:tcPr>
          <w:p w14:paraId="6D7EC462" w14:textId="199DB1DF" w:rsidR="00D46A75" w:rsidRDefault="00B6407B" w:rsidP="003736DC">
            <w:r>
              <w:t>Radius</w:t>
            </w:r>
          </w:p>
        </w:tc>
        <w:tc>
          <w:tcPr>
            <w:tcW w:w="4428" w:type="dxa"/>
          </w:tcPr>
          <w:p w14:paraId="3340D917" w14:textId="51BD8988" w:rsidR="00D46A75" w:rsidRDefault="00B6407B" w:rsidP="003736DC">
            <w:r>
              <w:t>0.01</w:t>
            </w:r>
          </w:p>
        </w:tc>
      </w:tr>
      <w:tr w:rsidR="00B6407B" w14:paraId="66F51E8F" w14:textId="77777777" w:rsidTr="00D46A75">
        <w:tc>
          <w:tcPr>
            <w:tcW w:w="4428" w:type="dxa"/>
          </w:tcPr>
          <w:p w14:paraId="3559E4FE" w14:textId="2D3A2E8F" w:rsidR="00B6407B" w:rsidRDefault="00B6407B" w:rsidP="003736DC">
            <w:r>
              <w:t>Color over Lifetime</w:t>
            </w:r>
          </w:p>
        </w:tc>
        <w:tc>
          <w:tcPr>
            <w:tcW w:w="4428" w:type="dxa"/>
          </w:tcPr>
          <w:p w14:paraId="54B2B5CB" w14:textId="669D8217" w:rsidR="00B6407B" w:rsidRDefault="00B6407B" w:rsidP="003736DC">
            <w:r>
              <w:t>Alpha 0-255 255-</w:t>
            </w:r>
            <w:proofErr w:type="gramStart"/>
            <w:r>
              <w:t>0  Fade</w:t>
            </w:r>
            <w:proofErr w:type="gramEnd"/>
            <w:r>
              <w:t xml:space="preserve"> in, exist, fade out.</w:t>
            </w:r>
          </w:p>
        </w:tc>
      </w:tr>
      <w:tr w:rsidR="00B6407B" w14:paraId="2ED0D7EF" w14:textId="77777777" w:rsidTr="00D46A75">
        <w:tc>
          <w:tcPr>
            <w:tcW w:w="4428" w:type="dxa"/>
          </w:tcPr>
          <w:p w14:paraId="5B21CD6A" w14:textId="4394A8F6" w:rsidR="00B6407B" w:rsidRDefault="00B6407B" w:rsidP="003736DC">
            <w:r>
              <w:t>Renderer</w:t>
            </w:r>
          </w:p>
        </w:tc>
        <w:tc>
          <w:tcPr>
            <w:tcW w:w="4428" w:type="dxa"/>
          </w:tcPr>
          <w:p w14:paraId="3AD23F3D" w14:textId="3922C1D4" w:rsidR="00B6407B" w:rsidRDefault="00B6407B" w:rsidP="003736DC">
            <w:r>
              <w:t>Horizontal Billboard</w:t>
            </w:r>
          </w:p>
        </w:tc>
      </w:tr>
    </w:tbl>
    <w:p w14:paraId="7D43957A" w14:textId="77777777" w:rsidR="00D46A75" w:rsidRPr="003736DC" w:rsidRDefault="00D46A75" w:rsidP="003736DC"/>
    <w:p w14:paraId="24AF4111" w14:textId="3A2A6FD2" w:rsidR="003D6E67" w:rsidRDefault="003D6E67">
      <w:pPr>
        <w:pStyle w:val="Heading3"/>
      </w:pPr>
      <w:bookmarkStart w:id="105" w:name="_Toc417831486"/>
      <w:r w:rsidRPr="003D6E67">
        <w:lastRenderedPageBreak/>
        <w:t>Unbreakable</w:t>
      </w:r>
      <w:bookmarkEnd w:id="105"/>
    </w:p>
    <w:p w14:paraId="1A68394A" w14:textId="77777777" w:rsidR="00F24E06" w:rsidRDefault="00F24E06" w:rsidP="003736DC">
      <w:pPr>
        <w:keepNext/>
        <w:rPr>
          <w:noProof/>
        </w:rPr>
      </w:pPr>
    </w:p>
    <w:p w14:paraId="35DECD90" w14:textId="77777777" w:rsidR="003736DC" w:rsidRDefault="003D6E67" w:rsidP="003736DC">
      <w:pPr>
        <w:keepNext/>
      </w:pPr>
      <w:bookmarkStart w:id="106" w:name="_GoBack"/>
      <w:bookmarkEnd w:id="106"/>
      <w:r>
        <w:rPr>
          <w:noProof/>
        </w:rPr>
        <w:drawing>
          <wp:inline distT="0" distB="0" distL="0" distR="0" wp14:anchorId="1F2AF108" wp14:editId="711A5628">
            <wp:extent cx="1996578" cy="2491530"/>
            <wp:effectExtent l="0" t="0" r="3810" b="4445"/>
            <wp:docPr id="16" name="Picture 16" descr="C:\Fraps\Screenshots\Unity 2015-04-25 20-31-0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raps\Screenshots\Unity 2015-04-25 20-31-02-8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35381" t="17295" r="28166" b="16851"/>
                    <a:stretch/>
                  </pic:blipFill>
                  <pic:spPr bwMode="auto">
                    <a:xfrm>
                      <a:off x="0" y="0"/>
                      <a:ext cx="1997864" cy="2493134"/>
                    </a:xfrm>
                    <a:prstGeom prst="rect">
                      <a:avLst/>
                    </a:prstGeom>
                    <a:noFill/>
                    <a:ln>
                      <a:noFill/>
                    </a:ln>
                    <a:extLst>
                      <a:ext uri="{53640926-AAD7-44D8-BBD7-CCE9431645EC}">
                        <a14:shadowObscured xmlns:a14="http://schemas.microsoft.com/office/drawing/2010/main"/>
                      </a:ext>
                    </a:extLst>
                  </pic:spPr>
                </pic:pic>
              </a:graphicData>
            </a:graphic>
          </wp:inline>
        </w:drawing>
      </w:r>
    </w:p>
    <w:p w14:paraId="74363CE8" w14:textId="320EAF90" w:rsidR="003D6E67" w:rsidRDefault="003736DC" w:rsidP="003736DC">
      <w:pPr>
        <w:pStyle w:val="Caption"/>
      </w:pPr>
      <w:r>
        <w:t xml:space="preserve">Figure </w:t>
      </w:r>
      <w:fldSimple w:instr=" SEQ Figure \* ARABIC ">
        <w:r>
          <w:rPr>
            <w:noProof/>
          </w:rPr>
          <w:t>90</w:t>
        </w:r>
      </w:fldSimple>
      <w:r>
        <w:t>: Unbreakable</w:t>
      </w:r>
    </w:p>
    <w:tbl>
      <w:tblPr>
        <w:tblStyle w:val="TableGrid"/>
        <w:tblW w:w="0" w:type="auto"/>
        <w:tblLook w:val="04A0" w:firstRow="1" w:lastRow="0" w:firstColumn="1" w:lastColumn="0" w:noHBand="0" w:noVBand="1"/>
      </w:tblPr>
      <w:tblGrid>
        <w:gridCol w:w="4428"/>
        <w:gridCol w:w="4428"/>
      </w:tblGrid>
      <w:tr w:rsidR="003736DC" w14:paraId="15B347B9" w14:textId="77777777" w:rsidTr="003736DC">
        <w:tc>
          <w:tcPr>
            <w:tcW w:w="4428" w:type="dxa"/>
          </w:tcPr>
          <w:p w14:paraId="05670A59" w14:textId="79B8C78E" w:rsidR="003736DC" w:rsidRDefault="003736DC" w:rsidP="003736DC">
            <w:r>
              <w:t>Duration</w:t>
            </w:r>
          </w:p>
        </w:tc>
        <w:tc>
          <w:tcPr>
            <w:tcW w:w="4428" w:type="dxa"/>
          </w:tcPr>
          <w:p w14:paraId="5D04A177" w14:textId="7024F4B4" w:rsidR="003736DC" w:rsidRDefault="003736DC" w:rsidP="003736DC">
            <w:r>
              <w:t>15</w:t>
            </w:r>
          </w:p>
        </w:tc>
      </w:tr>
      <w:tr w:rsidR="003736DC" w14:paraId="28F0C2C6" w14:textId="77777777" w:rsidTr="003736DC">
        <w:tc>
          <w:tcPr>
            <w:tcW w:w="4428" w:type="dxa"/>
          </w:tcPr>
          <w:p w14:paraId="19D3307E" w14:textId="317A825E" w:rsidR="003736DC" w:rsidRDefault="003736DC" w:rsidP="003736DC">
            <w:r>
              <w:t>Start Lifetime</w:t>
            </w:r>
          </w:p>
        </w:tc>
        <w:tc>
          <w:tcPr>
            <w:tcW w:w="4428" w:type="dxa"/>
          </w:tcPr>
          <w:p w14:paraId="55F812A9" w14:textId="54CC9859" w:rsidR="003736DC" w:rsidRDefault="003736DC" w:rsidP="003736DC">
            <w:r>
              <w:t>0.5</w:t>
            </w:r>
          </w:p>
        </w:tc>
      </w:tr>
      <w:tr w:rsidR="003736DC" w14:paraId="0463EF01" w14:textId="77777777" w:rsidTr="003736DC">
        <w:tc>
          <w:tcPr>
            <w:tcW w:w="4428" w:type="dxa"/>
          </w:tcPr>
          <w:p w14:paraId="376CF68E" w14:textId="3D8B55FA" w:rsidR="003736DC" w:rsidRDefault="003736DC" w:rsidP="003736DC">
            <w:r>
              <w:t>Start Size</w:t>
            </w:r>
          </w:p>
        </w:tc>
        <w:tc>
          <w:tcPr>
            <w:tcW w:w="4428" w:type="dxa"/>
          </w:tcPr>
          <w:p w14:paraId="6A3B6A25" w14:textId="211A8C2B" w:rsidR="003736DC" w:rsidRDefault="003736DC" w:rsidP="003736DC">
            <w:r>
              <w:t>0.05 – 0.18</w:t>
            </w:r>
          </w:p>
        </w:tc>
      </w:tr>
      <w:tr w:rsidR="003736DC" w14:paraId="4CDD44E4" w14:textId="77777777" w:rsidTr="003736DC">
        <w:tc>
          <w:tcPr>
            <w:tcW w:w="4428" w:type="dxa"/>
          </w:tcPr>
          <w:p w14:paraId="08D49983" w14:textId="256E388E" w:rsidR="003736DC" w:rsidRDefault="003736DC" w:rsidP="003736DC">
            <w:r>
              <w:t>Max Particles</w:t>
            </w:r>
          </w:p>
        </w:tc>
        <w:tc>
          <w:tcPr>
            <w:tcW w:w="4428" w:type="dxa"/>
          </w:tcPr>
          <w:p w14:paraId="5F11E724" w14:textId="128006A5" w:rsidR="003736DC" w:rsidRDefault="003736DC" w:rsidP="003736DC">
            <w:r>
              <w:t>1000</w:t>
            </w:r>
          </w:p>
        </w:tc>
      </w:tr>
      <w:tr w:rsidR="003736DC" w14:paraId="53406E2F" w14:textId="77777777" w:rsidTr="003736DC">
        <w:tc>
          <w:tcPr>
            <w:tcW w:w="4428" w:type="dxa"/>
          </w:tcPr>
          <w:p w14:paraId="5FA8BF7C" w14:textId="3D6C4871" w:rsidR="003736DC" w:rsidRDefault="003736DC" w:rsidP="003736DC">
            <w:r>
              <w:t>Emission rate</w:t>
            </w:r>
          </w:p>
        </w:tc>
        <w:tc>
          <w:tcPr>
            <w:tcW w:w="4428" w:type="dxa"/>
          </w:tcPr>
          <w:p w14:paraId="67C6DE06" w14:textId="44786584" w:rsidR="003736DC" w:rsidRDefault="003736DC" w:rsidP="003736DC">
            <w:r>
              <w:t>500</w:t>
            </w:r>
          </w:p>
        </w:tc>
      </w:tr>
      <w:tr w:rsidR="003736DC" w14:paraId="7FC047CC" w14:textId="77777777" w:rsidTr="003736DC">
        <w:tc>
          <w:tcPr>
            <w:tcW w:w="4428" w:type="dxa"/>
          </w:tcPr>
          <w:p w14:paraId="69CFF164" w14:textId="0F685D82" w:rsidR="003736DC" w:rsidRDefault="003736DC" w:rsidP="003736DC">
            <w:r>
              <w:t>Shape</w:t>
            </w:r>
          </w:p>
        </w:tc>
        <w:tc>
          <w:tcPr>
            <w:tcW w:w="4428" w:type="dxa"/>
          </w:tcPr>
          <w:p w14:paraId="696C6DE1" w14:textId="4EDE338B" w:rsidR="003736DC" w:rsidRDefault="003736DC" w:rsidP="003736DC">
            <w:r>
              <w:t>Sphere</w:t>
            </w:r>
          </w:p>
        </w:tc>
      </w:tr>
      <w:tr w:rsidR="003736DC" w14:paraId="046FDF93" w14:textId="77777777" w:rsidTr="003736DC">
        <w:tc>
          <w:tcPr>
            <w:tcW w:w="4428" w:type="dxa"/>
          </w:tcPr>
          <w:p w14:paraId="0E8F4F01" w14:textId="1F7615DB" w:rsidR="003736DC" w:rsidRDefault="003736DC" w:rsidP="003736DC">
            <w:r>
              <w:t>Radius</w:t>
            </w:r>
          </w:p>
        </w:tc>
        <w:tc>
          <w:tcPr>
            <w:tcW w:w="4428" w:type="dxa"/>
          </w:tcPr>
          <w:p w14:paraId="2AD69070" w14:textId="59DB59FC" w:rsidR="003736DC" w:rsidRDefault="003736DC" w:rsidP="003736DC">
            <w:r>
              <w:t>1.47</w:t>
            </w:r>
          </w:p>
        </w:tc>
      </w:tr>
      <w:tr w:rsidR="003736DC" w14:paraId="58B02CF0" w14:textId="77777777" w:rsidTr="003736DC">
        <w:tc>
          <w:tcPr>
            <w:tcW w:w="4428" w:type="dxa"/>
          </w:tcPr>
          <w:p w14:paraId="52E0B76F" w14:textId="10313FF6" w:rsidR="003736DC" w:rsidRDefault="003736DC" w:rsidP="003736DC">
            <w:r>
              <w:t>Emit from shell</w:t>
            </w:r>
          </w:p>
        </w:tc>
        <w:tc>
          <w:tcPr>
            <w:tcW w:w="4428" w:type="dxa"/>
          </w:tcPr>
          <w:p w14:paraId="11E9FD89" w14:textId="4F17FB01" w:rsidR="003736DC" w:rsidRDefault="003736DC" w:rsidP="003736DC">
            <w:r>
              <w:t>Yes</w:t>
            </w:r>
          </w:p>
        </w:tc>
      </w:tr>
    </w:tbl>
    <w:p w14:paraId="33AD9823" w14:textId="77777777" w:rsidR="003736DC" w:rsidRPr="003736DC" w:rsidRDefault="003736DC" w:rsidP="003736DC"/>
    <w:p w14:paraId="072B50C2" w14:textId="77777777" w:rsidR="00937950" w:rsidRDefault="00924F2F" w:rsidP="00F707EE">
      <w:pPr>
        <w:pStyle w:val="Heading2"/>
      </w:pPr>
      <w:bookmarkStart w:id="107" w:name="_Toc417831487"/>
      <w:r>
        <w:t>Textures and Materials:</w:t>
      </w:r>
      <w:bookmarkEnd w:id="107"/>
    </w:p>
    <w:p w14:paraId="23C5E28B" w14:textId="77777777" w:rsidR="00937950" w:rsidRDefault="00924F2F">
      <w:pPr>
        <w:numPr>
          <w:ilvl w:val="0"/>
          <w:numId w:val="2"/>
        </w:numPr>
        <w:tabs>
          <w:tab w:val="left" w:pos="2348"/>
        </w:tabs>
        <w:ind w:hanging="359"/>
        <w:contextualSpacing/>
      </w:pPr>
      <w:r>
        <w:rPr>
          <w:rFonts w:ascii="Cambria" w:eastAsia="Cambria" w:hAnsi="Cambria" w:cs="Cambria"/>
          <w:sz w:val="24"/>
        </w:rPr>
        <w:t>TBD</w:t>
      </w:r>
    </w:p>
    <w:sectPr w:rsidR="00937950">
      <w:headerReference w:type="default" r:id="rId104"/>
      <w:footerReference w:type="default" r:id="rId105"/>
      <w:pgSz w:w="12240" w:h="15840"/>
      <w:pgMar w:top="1440" w:right="1800" w:bottom="1440" w:left="180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ideon Shbeeb" w:date="2015-03-20T00:27:00Z" w:initials="GS">
    <w:p w14:paraId="4C2ED035" w14:textId="17C2C9BC" w:rsidR="00377A51" w:rsidRDefault="00377A51">
      <w:pPr>
        <w:pStyle w:val="CommentText"/>
      </w:pPr>
      <w:r>
        <w:rPr>
          <w:rStyle w:val="CommentReference"/>
        </w:rPr>
        <w:annotationRef/>
      </w:r>
      <w:r>
        <w:t>Grade: 4.5/5</w:t>
      </w:r>
    </w:p>
  </w:comment>
  <w:comment w:id="5" w:author="Gideon Shbeeb" w:date="2015-03-20T00:20:00Z" w:initials="GS">
    <w:p w14:paraId="3AF64C42" w14:textId="77777777" w:rsidR="00377A51" w:rsidRDefault="00377A51">
      <w:pPr>
        <w:pStyle w:val="CommentText"/>
      </w:pPr>
      <w:r>
        <w:rPr>
          <w:rStyle w:val="CommentReference"/>
        </w:rPr>
        <w:annotationRef/>
      </w:r>
      <w:r>
        <w:t>Keep content inside of the margins.</w:t>
      </w:r>
    </w:p>
  </w:comment>
  <w:comment w:id="9" w:author="Gideon Shbeeb" w:date="2015-03-20T00:22:00Z" w:initials="GS">
    <w:p w14:paraId="15D85300" w14:textId="77777777" w:rsidR="00377A51" w:rsidRDefault="00377A51">
      <w:pPr>
        <w:pStyle w:val="CommentText"/>
      </w:pPr>
      <w:r>
        <w:rPr>
          <w:rStyle w:val="CommentReference"/>
        </w:rPr>
        <w:annotationRef/>
      </w:r>
      <w:r>
        <w:t>Great palette. See if you can separate them into related categories (characters/environments/items) and present the hex values so they can be copy and pasted.</w:t>
      </w:r>
    </w:p>
  </w:comment>
  <w:comment w:id="12" w:author="Gideon Shbeeb" w:date="2015-03-20T00:24:00Z" w:initials="GS">
    <w:p w14:paraId="3E655154" w14:textId="422C89D3" w:rsidR="00377A51" w:rsidRDefault="00377A51">
      <w:pPr>
        <w:pStyle w:val="CommentText"/>
      </w:pPr>
      <w:r>
        <w:rPr>
          <w:rStyle w:val="CommentReference"/>
        </w:rPr>
        <w:annotationRef/>
      </w:r>
      <w:r>
        <w:t>Likely better in a table. Be sure to include relevant data for each asset.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375C0" w14:textId="77777777" w:rsidR="003F0735" w:rsidRDefault="003F0735">
      <w:pPr>
        <w:spacing w:after="0" w:line="240" w:lineRule="auto"/>
      </w:pPr>
      <w:r>
        <w:separator/>
      </w:r>
    </w:p>
  </w:endnote>
  <w:endnote w:type="continuationSeparator" w:id="0">
    <w:p w14:paraId="6D70444D" w14:textId="77777777" w:rsidR="003F0735" w:rsidRDefault="003F0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E0A5E9" w14:textId="77777777" w:rsidR="00377A51" w:rsidRDefault="00377A51">
    <w:pPr>
      <w:tabs>
        <w:tab w:val="center" w:pos="4320"/>
        <w:tab w:val="right" w:pos="8640"/>
      </w:tabs>
      <w:spacing w:after="720"/>
    </w:pPr>
    <w:r>
      <w:fldChar w:fldCharType="begin"/>
    </w:r>
    <w:r>
      <w:instrText>PAGE</w:instrText>
    </w:r>
    <w:r>
      <w:fldChar w:fldCharType="separate"/>
    </w:r>
    <w:r w:rsidR="00F24E06">
      <w:rPr>
        <w:noProof/>
      </w:rPr>
      <w:t>74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FA724F" w14:textId="77777777" w:rsidR="003F0735" w:rsidRDefault="003F0735">
      <w:pPr>
        <w:spacing w:after="0" w:line="240" w:lineRule="auto"/>
      </w:pPr>
      <w:r>
        <w:separator/>
      </w:r>
    </w:p>
  </w:footnote>
  <w:footnote w:type="continuationSeparator" w:id="0">
    <w:p w14:paraId="4AE80144" w14:textId="77777777" w:rsidR="003F0735" w:rsidRDefault="003F07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8E0FF" w14:textId="77777777" w:rsidR="00377A51" w:rsidRDefault="00377A51">
    <w:pPr>
      <w:widowControl w:val="0"/>
    </w:pPr>
  </w:p>
  <w:tbl>
    <w:tblPr>
      <w:tblStyle w:val="a1"/>
      <w:tblW w:w="8640" w:type="dxa"/>
      <w:tblInd w:w="-114" w:type="dxa"/>
      <w:tblBorders>
        <w:top w:val="nil"/>
        <w:left w:val="nil"/>
        <w:bottom w:val="nil"/>
        <w:right w:val="nil"/>
        <w:insideH w:val="nil"/>
        <w:insideV w:val="nil"/>
      </w:tblBorders>
      <w:tblLayout w:type="fixed"/>
      <w:tblLook w:val="0400" w:firstRow="0" w:lastRow="0" w:firstColumn="0" w:lastColumn="0" w:noHBand="0" w:noVBand="1"/>
    </w:tblPr>
    <w:tblGrid>
      <w:gridCol w:w="2866"/>
      <w:gridCol w:w="2873"/>
      <w:gridCol w:w="2901"/>
    </w:tblGrid>
    <w:tr w:rsidR="00377A51" w14:paraId="03A37766" w14:textId="77777777">
      <w:tc>
        <w:tcPr>
          <w:tcW w:w="2866" w:type="dxa"/>
        </w:tcPr>
        <w:p w14:paraId="675C99AF" w14:textId="77777777" w:rsidR="00377A51" w:rsidRDefault="00377A51">
          <w:pPr>
            <w:tabs>
              <w:tab w:val="center" w:pos="4320"/>
              <w:tab w:val="right" w:pos="8640"/>
            </w:tabs>
            <w:spacing w:before="720"/>
            <w:contextualSpacing w:val="0"/>
          </w:pPr>
          <w:r>
            <w:rPr>
              <w:rFonts w:ascii="Cambria" w:eastAsia="Cambria" w:hAnsi="Cambria" w:cs="Cambria"/>
              <w:sz w:val="24"/>
            </w:rPr>
            <w:t>ASG</w:t>
          </w:r>
        </w:p>
      </w:tc>
      <w:tc>
        <w:tcPr>
          <w:tcW w:w="2873" w:type="dxa"/>
        </w:tcPr>
        <w:p w14:paraId="6680C2F0" w14:textId="77777777" w:rsidR="00377A51" w:rsidRDefault="00377A51">
          <w:pPr>
            <w:tabs>
              <w:tab w:val="center" w:pos="4320"/>
              <w:tab w:val="right" w:pos="8640"/>
            </w:tabs>
            <w:spacing w:before="720"/>
            <w:contextualSpacing w:val="0"/>
            <w:jc w:val="center"/>
          </w:pPr>
          <w:r>
            <w:rPr>
              <w:rFonts w:ascii="Cambria" w:eastAsia="Cambria" w:hAnsi="Cambria" w:cs="Cambria"/>
              <w:i/>
              <w:sz w:val="24"/>
            </w:rPr>
            <w:t xml:space="preserve">Death </w:t>
          </w:r>
          <w:proofErr w:type="spellStart"/>
          <w:r>
            <w:rPr>
              <w:rFonts w:ascii="Cambria" w:eastAsia="Cambria" w:hAnsi="Cambria" w:cs="Cambria"/>
              <w:i/>
              <w:sz w:val="24"/>
            </w:rPr>
            <w:t>Reaver</w:t>
          </w:r>
          <w:proofErr w:type="spellEnd"/>
        </w:p>
      </w:tc>
      <w:tc>
        <w:tcPr>
          <w:tcW w:w="2901" w:type="dxa"/>
        </w:tcPr>
        <w:p w14:paraId="74C34E65" w14:textId="77777777" w:rsidR="00377A51" w:rsidRDefault="00377A51">
          <w:pPr>
            <w:tabs>
              <w:tab w:val="center" w:pos="4320"/>
              <w:tab w:val="right" w:pos="8640"/>
            </w:tabs>
            <w:spacing w:before="720"/>
            <w:contextualSpacing w:val="0"/>
            <w:jc w:val="right"/>
          </w:pPr>
          <w:r>
            <w:rPr>
              <w:rFonts w:ascii="Cambria" w:eastAsia="Cambria" w:hAnsi="Cambria" w:cs="Cambria"/>
              <w:sz w:val="24"/>
            </w:rPr>
            <w:t>HORSEMEN</w:t>
          </w:r>
        </w:p>
      </w:tc>
    </w:tr>
  </w:tbl>
  <w:p w14:paraId="31283D87" w14:textId="77777777" w:rsidR="00377A51" w:rsidRDefault="00377A51">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276627"/>
    <w:multiLevelType w:val="multilevel"/>
    <w:tmpl w:val="46A6B8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27470FFB"/>
    <w:multiLevelType w:val="multilevel"/>
    <w:tmpl w:val="85FED2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345B3DB2"/>
    <w:multiLevelType w:val="multilevel"/>
    <w:tmpl w:val="3D5C83E2"/>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6D412249"/>
    <w:multiLevelType w:val="multilevel"/>
    <w:tmpl w:val="E0FCBC18"/>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37950"/>
    <w:rsid w:val="000721E0"/>
    <w:rsid w:val="000955FC"/>
    <w:rsid w:val="000B4145"/>
    <w:rsid w:val="00152982"/>
    <w:rsid w:val="001D0212"/>
    <w:rsid w:val="00267185"/>
    <w:rsid w:val="002F3F52"/>
    <w:rsid w:val="00313FBF"/>
    <w:rsid w:val="00316758"/>
    <w:rsid w:val="003736DC"/>
    <w:rsid w:val="00377A51"/>
    <w:rsid w:val="00392247"/>
    <w:rsid w:val="003D6E67"/>
    <w:rsid w:val="003F0735"/>
    <w:rsid w:val="00411B9B"/>
    <w:rsid w:val="0046595B"/>
    <w:rsid w:val="004901D7"/>
    <w:rsid w:val="00550C09"/>
    <w:rsid w:val="005700FE"/>
    <w:rsid w:val="005B7725"/>
    <w:rsid w:val="005D658C"/>
    <w:rsid w:val="00650E6E"/>
    <w:rsid w:val="00682A95"/>
    <w:rsid w:val="00752673"/>
    <w:rsid w:val="0083704D"/>
    <w:rsid w:val="00924F2F"/>
    <w:rsid w:val="00937950"/>
    <w:rsid w:val="009D302C"/>
    <w:rsid w:val="00A04EDC"/>
    <w:rsid w:val="00A37553"/>
    <w:rsid w:val="00A661F3"/>
    <w:rsid w:val="00A9492D"/>
    <w:rsid w:val="00B300AB"/>
    <w:rsid w:val="00B62030"/>
    <w:rsid w:val="00B6407B"/>
    <w:rsid w:val="00C32707"/>
    <w:rsid w:val="00C95B01"/>
    <w:rsid w:val="00CE304B"/>
    <w:rsid w:val="00D46A75"/>
    <w:rsid w:val="00D70C6F"/>
    <w:rsid w:val="00D81C83"/>
    <w:rsid w:val="00DD611B"/>
    <w:rsid w:val="00E568CA"/>
    <w:rsid w:val="00E676A7"/>
    <w:rsid w:val="00E74577"/>
    <w:rsid w:val="00F24E06"/>
    <w:rsid w:val="00F47C17"/>
    <w:rsid w:val="00F70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4F5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A95"/>
  </w:style>
  <w:style w:type="paragraph" w:styleId="Heading1">
    <w:name w:val="heading 1"/>
    <w:basedOn w:val="Normal"/>
    <w:next w:val="Normal"/>
    <w:link w:val="Heading1Char"/>
    <w:uiPriority w:val="9"/>
    <w:qFormat/>
    <w:rsid w:val="00682A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2A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A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A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82A9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82A9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A9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A9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682A9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A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82A95"/>
    <w:pPr>
      <w:numPr>
        <w:ilvl w:val="1"/>
      </w:numPr>
    </w:pPr>
    <w:rPr>
      <w:rFonts w:asciiTheme="majorHAnsi" w:eastAsiaTheme="majorEastAsia" w:hAnsiTheme="majorHAnsi" w:cstheme="majorBidi"/>
      <w:i/>
      <w:iCs/>
      <w:color w:val="4F81BD" w:themeColor="accent1"/>
      <w:spacing w:val="15"/>
      <w:sz w:val="24"/>
      <w:szCs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E676A7"/>
    <w:rPr>
      <w:rFonts w:ascii="Tahoma" w:hAnsi="Tahoma" w:cs="Tahoma"/>
      <w:sz w:val="16"/>
      <w:szCs w:val="16"/>
    </w:rPr>
  </w:style>
  <w:style w:type="character" w:customStyle="1" w:styleId="BalloonTextChar">
    <w:name w:val="Balloon Text Char"/>
    <w:basedOn w:val="DefaultParagraphFont"/>
    <w:link w:val="BalloonText"/>
    <w:uiPriority w:val="99"/>
    <w:semiHidden/>
    <w:rsid w:val="00E676A7"/>
    <w:rPr>
      <w:rFonts w:ascii="Tahoma" w:hAnsi="Tahoma" w:cs="Tahoma"/>
      <w:sz w:val="16"/>
      <w:szCs w:val="16"/>
    </w:rPr>
  </w:style>
  <w:style w:type="paragraph" w:styleId="Caption">
    <w:name w:val="caption"/>
    <w:basedOn w:val="Normal"/>
    <w:next w:val="Normal"/>
    <w:uiPriority w:val="35"/>
    <w:unhideWhenUsed/>
    <w:qFormat/>
    <w:rsid w:val="00682A95"/>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682A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2A9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A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A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82A9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82A9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A9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A9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682A95"/>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682A9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682A9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682A95"/>
    <w:rPr>
      <w:b/>
      <w:bCs/>
    </w:rPr>
  </w:style>
  <w:style w:type="character" w:styleId="Emphasis">
    <w:name w:val="Emphasis"/>
    <w:basedOn w:val="DefaultParagraphFont"/>
    <w:uiPriority w:val="20"/>
    <w:qFormat/>
    <w:rsid w:val="00682A95"/>
    <w:rPr>
      <w:i/>
      <w:iCs/>
    </w:rPr>
  </w:style>
  <w:style w:type="paragraph" w:styleId="NoSpacing">
    <w:name w:val="No Spacing"/>
    <w:uiPriority w:val="1"/>
    <w:qFormat/>
    <w:rsid w:val="00682A95"/>
    <w:pPr>
      <w:spacing w:after="0" w:line="240" w:lineRule="auto"/>
    </w:pPr>
  </w:style>
  <w:style w:type="paragraph" w:styleId="ListParagraph">
    <w:name w:val="List Paragraph"/>
    <w:basedOn w:val="Normal"/>
    <w:uiPriority w:val="34"/>
    <w:qFormat/>
    <w:rsid w:val="00682A95"/>
    <w:pPr>
      <w:ind w:left="720"/>
      <w:contextualSpacing/>
    </w:pPr>
  </w:style>
  <w:style w:type="paragraph" w:styleId="Quote">
    <w:name w:val="Quote"/>
    <w:basedOn w:val="Normal"/>
    <w:next w:val="Normal"/>
    <w:link w:val="QuoteChar"/>
    <w:uiPriority w:val="29"/>
    <w:qFormat/>
    <w:rsid w:val="00682A95"/>
    <w:rPr>
      <w:i/>
      <w:iCs/>
      <w:color w:val="000000" w:themeColor="text1"/>
    </w:rPr>
  </w:style>
  <w:style w:type="character" w:customStyle="1" w:styleId="QuoteChar">
    <w:name w:val="Quote Char"/>
    <w:basedOn w:val="DefaultParagraphFont"/>
    <w:link w:val="Quote"/>
    <w:uiPriority w:val="29"/>
    <w:rsid w:val="00682A95"/>
    <w:rPr>
      <w:i/>
      <w:iCs/>
      <w:color w:val="000000" w:themeColor="text1"/>
    </w:rPr>
  </w:style>
  <w:style w:type="paragraph" w:styleId="IntenseQuote">
    <w:name w:val="Intense Quote"/>
    <w:basedOn w:val="Normal"/>
    <w:next w:val="Normal"/>
    <w:link w:val="IntenseQuoteChar"/>
    <w:uiPriority w:val="30"/>
    <w:qFormat/>
    <w:rsid w:val="00682A9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82A95"/>
    <w:rPr>
      <w:b/>
      <w:bCs/>
      <w:i/>
      <w:iCs/>
      <w:color w:val="4F81BD" w:themeColor="accent1"/>
    </w:rPr>
  </w:style>
  <w:style w:type="character" w:styleId="SubtleEmphasis">
    <w:name w:val="Subtle Emphasis"/>
    <w:basedOn w:val="DefaultParagraphFont"/>
    <w:uiPriority w:val="19"/>
    <w:qFormat/>
    <w:rsid w:val="00682A95"/>
    <w:rPr>
      <w:i/>
      <w:iCs/>
      <w:color w:val="808080" w:themeColor="text1" w:themeTint="7F"/>
    </w:rPr>
  </w:style>
  <w:style w:type="character" w:styleId="IntenseEmphasis">
    <w:name w:val="Intense Emphasis"/>
    <w:basedOn w:val="DefaultParagraphFont"/>
    <w:uiPriority w:val="21"/>
    <w:qFormat/>
    <w:rsid w:val="00682A95"/>
    <w:rPr>
      <w:b/>
      <w:bCs/>
      <w:i/>
      <w:iCs/>
      <w:color w:val="4F81BD" w:themeColor="accent1"/>
    </w:rPr>
  </w:style>
  <w:style w:type="character" w:styleId="SubtleReference">
    <w:name w:val="Subtle Reference"/>
    <w:basedOn w:val="DefaultParagraphFont"/>
    <w:uiPriority w:val="31"/>
    <w:qFormat/>
    <w:rsid w:val="00682A95"/>
    <w:rPr>
      <w:smallCaps/>
      <w:color w:val="C0504D" w:themeColor="accent2"/>
      <w:u w:val="single"/>
    </w:rPr>
  </w:style>
  <w:style w:type="character" w:styleId="IntenseReference">
    <w:name w:val="Intense Reference"/>
    <w:basedOn w:val="DefaultParagraphFont"/>
    <w:uiPriority w:val="32"/>
    <w:qFormat/>
    <w:rsid w:val="00682A95"/>
    <w:rPr>
      <w:b/>
      <w:bCs/>
      <w:smallCaps/>
      <w:color w:val="C0504D" w:themeColor="accent2"/>
      <w:spacing w:val="5"/>
      <w:u w:val="single"/>
    </w:rPr>
  </w:style>
  <w:style w:type="character" w:styleId="BookTitle">
    <w:name w:val="Book Title"/>
    <w:basedOn w:val="DefaultParagraphFont"/>
    <w:uiPriority w:val="33"/>
    <w:qFormat/>
    <w:rsid w:val="00682A95"/>
    <w:rPr>
      <w:b/>
      <w:bCs/>
      <w:smallCaps/>
      <w:spacing w:val="5"/>
    </w:rPr>
  </w:style>
  <w:style w:type="paragraph" w:styleId="TOCHeading">
    <w:name w:val="TOC Heading"/>
    <w:basedOn w:val="Heading1"/>
    <w:next w:val="Normal"/>
    <w:uiPriority w:val="39"/>
    <w:semiHidden/>
    <w:unhideWhenUsed/>
    <w:qFormat/>
    <w:rsid w:val="00682A95"/>
    <w:pPr>
      <w:outlineLvl w:val="9"/>
    </w:pPr>
  </w:style>
  <w:style w:type="paragraph" w:styleId="TOC1">
    <w:name w:val="toc 1"/>
    <w:basedOn w:val="Normal"/>
    <w:next w:val="Normal"/>
    <w:autoRedefine/>
    <w:uiPriority w:val="39"/>
    <w:unhideWhenUsed/>
    <w:rsid w:val="00682A95"/>
    <w:pPr>
      <w:spacing w:after="100"/>
    </w:pPr>
  </w:style>
  <w:style w:type="paragraph" w:styleId="TOC2">
    <w:name w:val="toc 2"/>
    <w:basedOn w:val="Normal"/>
    <w:next w:val="Normal"/>
    <w:autoRedefine/>
    <w:uiPriority w:val="39"/>
    <w:unhideWhenUsed/>
    <w:rsid w:val="00682A95"/>
    <w:pPr>
      <w:spacing w:after="100"/>
      <w:ind w:left="220"/>
    </w:pPr>
  </w:style>
  <w:style w:type="character" w:styleId="Hyperlink">
    <w:name w:val="Hyperlink"/>
    <w:basedOn w:val="DefaultParagraphFont"/>
    <w:uiPriority w:val="99"/>
    <w:unhideWhenUsed/>
    <w:rsid w:val="00682A95"/>
    <w:rPr>
      <w:color w:val="0000FF" w:themeColor="hyperlink"/>
      <w:u w:val="single"/>
    </w:rPr>
  </w:style>
  <w:style w:type="character" w:styleId="CommentReference">
    <w:name w:val="annotation reference"/>
    <w:basedOn w:val="DefaultParagraphFont"/>
    <w:uiPriority w:val="99"/>
    <w:semiHidden/>
    <w:unhideWhenUsed/>
    <w:rsid w:val="00B62030"/>
    <w:rPr>
      <w:sz w:val="18"/>
      <w:szCs w:val="18"/>
    </w:rPr>
  </w:style>
  <w:style w:type="paragraph" w:styleId="CommentText">
    <w:name w:val="annotation text"/>
    <w:basedOn w:val="Normal"/>
    <w:link w:val="CommentTextChar"/>
    <w:uiPriority w:val="99"/>
    <w:semiHidden/>
    <w:unhideWhenUsed/>
    <w:rsid w:val="00B62030"/>
    <w:pPr>
      <w:spacing w:line="240" w:lineRule="auto"/>
    </w:pPr>
    <w:rPr>
      <w:sz w:val="24"/>
      <w:szCs w:val="24"/>
    </w:rPr>
  </w:style>
  <w:style w:type="character" w:customStyle="1" w:styleId="CommentTextChar">
    <w:name w:val="Comment Text Char"/>
    <w:basedOn w:val="DefaultParagraphFont"/>
    <w:link w:val="CommentText"/>
    <w:uiPriority w:val="99"/>
    <w:semiHidden/>
    <w:rsid w:val="00B62030"/>
    <w:rPr>
      <w:sz w:val="24"/>
      <w:szCs w:val="24"/>
    </w:rPr>
  </w:style>
  <w:style w:type="paragraph" w:styleId="CommentSubject">
    <w:name w:val="annotation subject"/>
    <w:basedOn w:val="CommentText"/>
    <w:next w:val="CommentText"/>
    <w:link w:val="CommentSubjectChar"/>
    <w:uiPriority w:val="99"/>
    <w:semiHidden/>
    <w:unhideWhenUsed/>
    <w:rsid w:val="00B62030"/>
    <w:rPr>
      <w:b/>
      <w:bCs/>
      <w:sz w:val="20"/>
      <w:szCs w:val="20"/>
    </w:rPr>
  </w:style>
  <w:style w:type="character" w:customStyle="1" w:styleId="CommentSubjectChar">
    <w:name w:val="Comment Subject Char"/>
    <w:basedOn w:val="CommentTextChar"/>
    <w:link w:val="CommentSubject"/>
    <w:uiPriority w:val="99"/>
    <w:semiHidden/>
    <w:rsid w:val="00B62030"/>
    <w:rPr>
      <w:b/>
      <w:bCs/>
      <w:sz w:val="20"/>
      <w:szCs w:val="20"/>
    </w:rPr>
  </w:style>
  <w:style w:type="paragraph" w:styleId="Header">
    <w:name w:val="header"/>
    <w:basedOn w:val="Normal"/>
    <w:link w:val="HeaderChar"/>
    <w:uiPriority w:val="99"/>
    <w:unhideWhenUsed/>
    <w:rsid w:val="00072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E0"/>
  </w:style>
  <w:style w:type="paragraph" w:styleId="Footer">
    <w:name w:val="footer"/>
    <w:basedOn w:val="Normal"/>
    <w:link w:val="FooterChar"/>
    <w:uiPriority w:val="99"/>
    <w:unhideWhenUsed/>
    <w:rsid w:val="00072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E0"/>
  </w:style>
  <w:style w:type="table" w:styleId="TableGrid">
    <w:name w:val="Table Grid"/>
    <w:basedOn w:val="TableNormal"/>
    <w:uiPriority w:val="59"/>
    <w:rsid w:val="003736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F47C17"/>
    <w:pPr>
      <w:spacing w:after="100"/>
      <w:ind w:left="440"/>
    </w:pPr>
  </w:style>
  <w:style w:type="paragraph" w:styleId="TOC4">
    <w:name w:val="toc 4"/>
    <w:basedOn w:val="Normal"/>
    <w:next w:val="Normal"/>
    <w:autoRedefine/>
    <w:uiPriority w:val="39"/>
    <w:unhideWhenUsed/>
    <w:rsid w:val="00F47C17"/>
    <w:pPr>
      <w:spacing w:after="100"/>
      <w:ind w:left="660"/>
    </w:pPr>
  </w:style>
  <w:style w:type="paragraph" w:styleId="TOC5">
    <w:name w:val="toc 5"/>
    <w:basedOn w:val="Normal"/>
    <w:next w:val="Normal"/>
    <w:autoRedefine/>
    <w:uiPriority w:val="39"/>
    <w:unhideWhenUsed/>
    <w:rsid w:val="00F47C17"/>
    <w:pPr>
      <w:spacing w:after="100"/>
      <w:ind w:left="880"/>
    </w:pPr>
  </w:style>
  <w:style w:type="paragraph" w:styleId="TOC6">
    <w:name w:val="toc 6"/>
    <w:basedOn w:val="Normal"/>
    <w:next w:val="Normal"/>
    <w:autoRedefine/>
    <w:uiPriority w:val="39"/>
    <w:unhideWhenUsed/>
    <w:rsid w:val="00F47C17"/>
    <w:pPr>
      <w:spacing w:after="100"/>
      <w:ind w:left="1100"/>
    </w:pPr>
  </w:style>
  <w:style w:type="paragraph" w:styleId="TOC7">
    <w:name w:val="toc 7"/>
    <w:basedOn w:val="Normal"/>
    <w:next w:val="Normal"/>
    <w:autoRedefine/>
    <w:uiPriority w:val="39"/>
    <w:unhideWhenUsed/>
    <w:rsid w:val="00F47C17"/>
    <w:pPr>
      <w:spacing w:after="100"/>
      <w:ind w:left="1320"/>
    </w:pPr>
  </w:style>
  <w:style w:type="paragraph" w:styleId="TOC8">
    <w:name w:val="toc 8"/>
    <w:basedOn w:val="Normal"/>
    <w:next w:val="Normal"/>
    <w:autoRedefine/>
    <w:uiPriority w:val="39"/>
    <w:unhideWhenUsed/>
    <w:rsid w:val="00F47C17"/>
    <w:pPr>
      <w:spacing w:after="100"/>
      <w:ind w:left="1540"/>
    </w:pPr>
  </w:style>
  <w:style w:type="paragraph" w:styleId="TOC9">
    <w:name w:val="toc 9"/>
    <w:basedOn w:val="Normal"/>
    <w:next w:val="Normal"/>
    <w:autoRedefine/>
    <w:uiPriority w:val="39"/>
    <w:unhideWhenUsed/>
    <w:rsid w:val="00F47C17"/>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A95"/>
  </w:style>
  <w:style w:type="paragraph" w:styleId="Heading1">
    <w:name w:val="heading 1"/>
    <w:basedOn w:val="Normal"/>
    <w:next w:val="Normal"/>
    <w:link w:val="Heading1Char"/>
    <w:uiPriority w:val="9"/>
    <w:qFormat/>
    <w:rsid w:val="00682A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2A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A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A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82A9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82A9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A9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A9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682A9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A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82A95"/>
    <w:pPr>
      <w:numPr>
        <w:ilvl w:val="1"/>
      </w:numPr>
    </w:pPr>
    <w:rPr>
      <w:rFonts w:asciiTheme="majorHAnsi" w:eastAsiaTheme="majorEastAsia" w:hAnsiTheme="majorHAnsi" w:cstheme="majorBidi"/>
      <w:i/>
      <w:iCs/>
      <w:color w:val="4F81BD" w:themeColor="accent1"/>
      <w:spacing w:val="15"/>
      <w:sz w:val="24"/>
      <w:szCs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E676A7"/>
    <w:rPr>
      <w:rFonts w:ascii="Tahoma" w:hAnsi="Tahoma" w:cs="Tahoma"/>
      <w:sz w:val="16"/>
      <w:szCs w:val="16"/>
    </w:rPr>
  </w:style>
  <w:style w:type="character" w:customStyle="1" w:styleId="BalloonTextChar">
    <w:name w:val="Balloon Text Char"/>
    <w:basedOn w:val="DefaultParagraphFont"/>
    <w:link w:val="BalloonText"/>
    <w:uiPriority w:val="99"/>
    <w:semiHidden/>
    <w:rsid w:val="00E676A7"/>
    <w:rPr>
      <w:rFonts w:ascii="Tahoma" w:hAnsi="Tahoma" w:cs="Tahoma"/>
      <w:sz w:val="16"/>
      <w:szCs w:val="16"/>
    </w:rPr>
  </w:style>
  <w:style w:type="paragraph" w:styleId="Caption">
    <w:name w:val="caption"/>
    <w:basedOn w:val="Normal"/>
    <w:next w:val="Normal"/>
    <w:uiPriority w:val="35"/>
    <w:unhideWhenUsed/>
    <w:qFormat/>
    <w:rsid w:val="00682A95"/>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682A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2A9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A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A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82A9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82A9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A9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A9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682A95"/>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682A9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682A9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682A95"/>
    <w:rPr>
      <w:b/>
      <w:bCs/>
    </w:rPr>
  </w:style>
  <w:style w:type="character" w:styleId="Emphasis">
    <w:name w:val="Emphasis"/>
    <w:basedOn w:val="DefaultParagraphFont"/>
    <w:uiPriority w:val="20"/>
    <w:qFormat/>
    <w:rsid w:val="00682A95"/>
    <w:rPr>
      <w:i/>
      <w:iCs/>
    </w:rPr>
  </w:style>
  <w:style w:type="paragraph" w:styleId="NoSpacing">
    <w:name w:val="No Spacing"/>
    <w:uiPriority w:val="1"/>
    <w:qFormat/>
    <w:rsid w:val="00682A95"/>
    <w:pPr>
      <w:spacing w:after="0" w:line="240" w:lineRule="auto"/>
    </w:pPr>
  </w:style>
  <w:style w:type="paragraph" w:styleId="ListParagraph">
    <w:name w:val="List Paragraph"/>
    <w:basedOn w:val="Normal"/>
    <w:uiPriority w:val="34"/>
    <w:qFormat/>
    <w:rsid w:val="00682A95"/>
    <w:pPr>
      <w:ind w:left="720"/>
      <w:contextualSpacing/>
    </w:pPr>
  </w:style>
  <w:style w:type="paragraph" w:styleId="Quote">
    <w:name w:val="Quote"/>
    <w:basedOn w:val="Normal"/>
    <w:next w:val="Normal"/>
    <w:link w:val="QuoteChar"/>
    <w:uiPriority w:val="29"/>
    <w:qFormat/>
    <w:rsid w:val="00682A95"/>
    <w:rPr>
      <w:i/>
      <w:iCs/>
      <w:color w:val="000000" w:themeColor="text1"/>
    </w:rPr>
  </w:style>
  <w:style w:type="character" w:customStyle="1" w:styleId="QuoteChar">
    <w:name w:val="Quote Char"/>
    <w:basedOn w:val="DefaultParagraphFont"/>
    <w:link w:val="Quote"/>
    <w:uiPriority w:val="29"/>
    <w:rsid w:val="00682A95"/>
    <w:rPr>
      <w:i/>
      <w:iCs/>
      <w:color w:val="000000" w:themeColor="text1"/>
    </w:rPr>
  </w:style>
  <w:style w:type="paragraph" w:styleId="IntenseQuote">
    <w:name w:val="Intense Quote"/>
    <w:basedOn w:val="Normal"/>
    <w:next w:val="Normal"/>
    <w:link w:val="IntenseQuoteChar"/>
    <w:uiPriority w:val="30"/>
    <w:qFormat/>
    <w:rsid w:val="00682A9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82A95"/>
    <w:rPr>
      <w:b/>
      <w:bCs/>
      <w:i/>
      <w:iCs/>
      <w:color w:val="4F81BD" w:themeColor="accent1"/>
    </w:rPr>
  </w:style>
  <w:style w:type="character" w:styleId="SubtleEmphasis">
    <w:name w:val="Subtle Emphasis"/>
    <w:basedOn w:val="DefaultParagraphFont"/>
    <w:uiPriority w:val="19"/>
    <w:qFormat/>
    <w:rsid w:val="00682A95"/>
    <w:rPr>
      <w:i/>
      <w:iCs/>
      <w:color w:val="808080" w:themeColor="text1" w:themeTint="7F"/>
    </w:rPr>
  </w:style>
  <w:style w:type="character" w:styleId="IntenseEmphasis">
    <w:name w:val="Intense Emphasis"/>
    <w:basedOn w:val="DefaultParagraphFont"/>
    <w:uiPriority w:val="21"/>
    <w:qFormat/>
    <w:rsid w:val="00682A95"/>
    <w:rPr>
      <w:b/>
      <w:bCs/>
      <w:i/>
      <w:iCs/>
      <w:color w:val="4F81BD" w:themeColor="accent1"/>
    </w:rPr>
  </w:style>
  <w:style w:type="character" w:styleId="SubtleReference">
    <w:name w:val="Subtle Reference"/>
    <w:basedOn w:val="DefaultParagraphFont"/>
    <w:uiPriority w:val="31"/>
    <w:qFormat/>
    <w:rsid w:val="00682A95"/>
    <w:rPr>
      <w:smallCaps/>
      <w:color w:val="C0504D" w:themeColor="accent2"/>
      <w:u w:val="single"/>
    </w:rPr>
  </w:style>
  <w:style w:type="character" w:styleId="IntenseReference">
    <w:name w:val="Intense Reference"/>
    <w:basedOn w:val="DefaultParagraphFont"/>
    <w:uiPriority w:val="32"/>
    <w:qFormat/>
    <w:rsid w:val="00682A95"/>
    <w:rPr>
      <w:b/>
      <w:bCs/>
      <w:smallCaps/>
      <w:color w:val="C0504D" w:themeColor="accent2"/>
      <w:spacing w:val="5"/>
      <w:u w:val="single"/>
    </w:rPr>
  </w:style>
  <w:style w:type="character" w:styleId="BookTitle">
    <w:name w:val="Book Title"/>
    <w:basedOn w:val="DefaultParagraphFont"/>
    <w:uiPriority w:val="33"/>
    <w:qFormat/>
    <w:rsid w:val="00682A95"/>
    <w:rPr>
      <w:b/>
      <w:bCs/>
      <w:smallCaps/>
      <w:spacing w:val="5"/>
    </w:rPr>
  </w:style>
  <w:style w:type="paragraph" w:styleId="TOCHeading">
    <w:name w:val="TOC Heading"/>
    <w:basedOn w:val="Heading1"/>
    <w:next w:val="Normal"/>
    <w:uiPriority w:val="39"/>
    <w:semiHidden/>
    <w:unhideWhenUsed/>
    <w:qFormat/>
    <w:rsid w:val="00682A95"/>
    <w:pPr>
      <w:outlineLvl w:val="9"/>
    </w:pPr>
  </w:style>
  <w:style w:type="paragraph" w:styleId="TOC1">
    <w:name w:val="toc 1"/>
    <w:basedOn w:val="Normal"/>
    <w:next w:val="Normal"/>
    <w:autoRedefine/>
    <w:uiPriority w:val="39"/>
    <w:unhideWhenUsed/>
    <w:rsid w:val="00682A95"/>
    <w:pPr>
      <w:spacing w:after="100"/>
    </w:pPr>
  </w:style>
  <w:style w:type="paragraph" w:styleId="TOC2">
    <w:name w:val="toc 2"/>
    <w:basedOn w:val="Normal"/>
    <w:next w:val="Normal"/>
    <w:autoRedefine/>
    <w:uiPriority w:val="39"/>
    <w:unhideWhenUsed/>
    <w:rsid w:val="00682A95"/>
    <w:pPr>
      <w:spacing w:after="100"/>
      <w:ind w:left="220"/>
    </w:pPr>
  </w:style>
  <w:style w:type="character" w:styleId="Hyperlink">
    <w:name w:val="Hyperlink"/>
    <w:basedOn w:val="DefaultParagraphFont"/>
    <w:uiPriority w:val="99"/>
    <w:unhideWhenUsed/>
    <w:rsid w:val="00682A95"/>
    <w:rPr>
      <w:color w:val="0000FF" w:themeColor="hyperlink"/>
      <w:u w:val="single"/>
    </w:rPr>
  </w:style>
  <w:style w:type="character" w:styleId="CommentReference">
    <w:name w:val="annotation reference"/>
    <w:basedOn w:val="DefaultParagraphFont"/>
    <w:uiPriority w:val="99"/>
    <w:semiHidden/>
    <w:unhideWhenUsed/>
    <w:rsid w:val="00B62030"/>
    <w:rPr>
      <w:sz w:val="18"/>
      <w:szCs w:val="18"/>
    </w:rPr>
  </w:style>
  <w:style w:type="paragraph" w:styleId="CommentText">
    <w:name w:val="annotation text"/>
    <w:basedOn w:val="Normal"/>
    <w:link w:val="CommentTextChar"/>
    <w:uiPriority w:val="99"/>
    <w:semiHidden/>
    <w:unhideWhenUsed/>
    <w:rsid w:val="00B62030"/>
    <w:pPr>
      <w:spacing w:line="240" w:lineRule="auto"/>
    </w:pPr>
    <w:rPr>
      <w:sz w:val="24"/>
      <w:szCs w:val="24"/>
    </w:rPr>
  </w:style>
  <w:style w:type="character" w:customStyle="1" w:styleId="CommentTextChar">
    <w:name w:val="Comment Text Char"/>
    <w:basedOn w:val="DefaultParagraphFont"/>
    <w:link w:val="CommentText"/>
    <w:uiPriority w:val="99"/>
    <w:semiHidden/>
    <w:rsid w:val="00B62030"/>
    <w:rPr>
      <w:sz w:val="24"/>
      <w:szCs w:val="24"/>
    </w:rPr>
  </w:style>
  <w:style w:type="paragraph" w:styleId="CommentSubject">
    <w:name w:val="annotation subject"/>
    <w:basedOn w:val="CommentText"/>
    <w:next w:val="CommentText"/>
    <w:link w:val="CommentSubjectChar"/>
    <w:uiPriority w:val="99"/>
    <w:semiHidden/>
    <w:unhideWhenUsed/>
    <w:rsid w:val="00B62030"/>
    <w:rPr>
      <w:b/>
      <w:bCs/>
      <w:sz w:val="20"/>
      <w:szCs w:val="20"/>
    </w:rPr>
  </w:style>
  <w:style w:type="character" w:customStyle="1" w:styleId="CommentSubjectChar">
    <w:name w:val="Comment Subject Char"/>
    <w:basedOn w:val="CommentTextChar"/>
    <w:link w:val="CommentSubject"/>
    <w:uiPriority w:val="99"/>
    <w:semiHidden/>
    <w:rsid w:val="00B62030"/>
    <w:rPr>
      <w:b/>
      <w:bCs/>
      <w:sz w:val="20"/>
      <w:szCs w:val="20"/>
    </w:rPr>
  </w:style>
  <w:style w:type="paragraph" w:styleId="Header">
    <w:name w:val="header"/>
    <w:basedOn w:val="Normal"/>
    <w:link w:val="HeaderChar"/>
    <w:uiPriority w:val="99"/>
    <w:unhideWhenUsed/>
    <w:rsid w:val="00072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1E0"/>
  </w:style>
  <w:style w:type="paragraph" w:styleId="Footer">
    <w:name w:val="footer"/>
    <w:basedOn w:val="Normal"/>
    <w:link w:val="FooterChar"/>
    <w:uiPriority w:val="99"/>
    <w:unhideWhenUsed/>
    <w:rsid w:val="00072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1E0"/>
  </w:style>
  <w:style w:type="table" w:styleId="TableGrid">
    <w:name w:val="Table Grid"/>
    <w:basedOn w:val="TableNormal"/>
    <w:uiPriority w:val="59"/>
    <w:rsid w:val="003736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F47C17"/>
    <w:pPr>
      <w:spacing w:after="100"/>
      <w:ind w:left="440"/>
    </w:pPr>
  </w:style>
  <w:style w:type="paragraph" w:styleId="TOC4">
    <w:name w:val="toc 4"/>
    <w:basedOn w:val="Normal"/>
    <w:next w:val="Normal"/>
    <w:autoRedefine/>
    <w:uiPriority w:val="39"/>
    <w:unhideWhenUsed/>
    <w:rsid w:val="00F47C17"/>
    <w:pPr>
      <w:spacing w:after="100"/>
      <w:ind w:left="660"/>
    </w:pPr>
  </w:style>
  <w:style w:type="paragraph" w:styleId="TOC5">
    <w:name w:val="toc 5"/>
    <w:basedOn w:val="Normal"/>
    <w:next w:val="Normal"/>
    <w:autoRedefine/>
    <w:uiPriority w:val="39"/>
    <w:unhideWhenUsed/>
    <w:rsid w:val="00F47C17"/>
    <w:pPr>
      <w:spacing w:after="100"/>
      <w:ind w:left="880"/>
    </w:pPr>
  </w:style>
  <w:style w:type="paragraph" w:styleId="TOC6">
    <w:name w:val="toc 6"/>
    <w:basedOn w:val="Normal"/>
    <w:next w:val="Normal"/>
    <w:autoRedefine/>
    <w:uiPriority w:val="39"/>
    <w:unhideWhenUsed/>
    <w:rsid w:val="00F47C17"/>
    <w:pPr>
      <w:spacing w:after="100"/>
      <w:ind w:left="1100"/>
    </w:pPr>
  </w:style>
  <w:style w:type="paragraph" w:styleId="TOC7">
    <w:name w:val="toc 7"/>
    <w:basedOn w:val="Normal"/>
    <w:next w:val="Normal"/>
    <w:autoRedefine/>
    <w:uiPriority w:val="39"/>
    <w:unhideWhenUsed/>
    <w:rsid w:val="00F47C17"/>
    <w:pPr>
      <w:spacing w:after="100"/>
      <w:ind w:left="1320"/>
    </w:pPr>
  </w:style>
  <w:style w:type="paragraph" w:styleId="TOC8">
    <w:name w:val="toc 8"/>
    <w:basedOn w:val="Normal"/>
    <w:next w:val="Normal"/>
    <w:autoRedefine/>
    <w:uiPriority w:val="39"/>
    <w:unhideWhenUsed/>
    <w:rsid w:val="00F47C17"/>
    <w:pPr>
      <w:spacing w:after="100"/>
      <w:ind w:left="1540"/>
    </w:pPr>
  </w:style>
  <w:style w:type="paragraph" w:styleId="TOC9">
    <w:name w:val="toc 9"/>
    <w:basedOn w:val="Normal"/>
    <w:next w:val="Normal"/>
    <w:autoRedefine/>
    <w:uiPriority w:val="39"/>
    <w:unhideWhenUsed/>
    <w:rsid w:val="00F47C17"/>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07" Type="http://schemas.openxmlformats.org/officeDocument/2006/relationships/theme" Target="theme/theme1.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F80E5-FF39-4C4B-B03A-8A9D36581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74</Pages>
  <Words>3384</Words>
  <Characters>19290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Noah</dc:creator>
  <cp:lastModifiedBy>Noah</cp:lastModifiedBy>
  <cp:revision>18</cp:revision>
  <dcterms:created xsi:type="dcterms:W3CDTF">2015-04-25T22:08:00Z</dcterms:created>
  <dcterms:modified xsi:type="dcterms:W3CDTF">2015-04-28T22:52:00Z</dcterms:modified>
</cp:coreProperties>
</file>